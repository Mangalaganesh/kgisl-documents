
<file path=[Content_Types].xml><?xml version="1.0" encoding="utf-8"?>
<Types xmlns="http://schemas.openxmlformats.org/package/2006/content-types">
  <Default Extension="bin" ContentType="application/vnd.openxmlformats-officedocument.oleObject"/>
  <Default Extension="doc" ContentType="application/msword"/>
  <Default Extension="emf" ContentType="image/x-emf"/>
  <Default Extension="jpeg" ContentType="image/jpeg"/>
  <Default Extension="jpg" ContentType="image/jpeg"/>
  <Default Extension="png" ContentType="image/png"/>
  <Default Extension="rels" ContentType="application/vnd.openxmlformats-package.relationships+xml"/>
  <Default Extension="xlsb" ContentType="application/vnd.ms-excel.sheet.binary.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A32A8" w14:textId="002BE23E" w:rsidR="00713C7A" w:rsidRPr="000217DE" w:rsidRDefault="000C5448">
      <w:r w:rsidRPr="000217DE">
        <w:rPr>
          <w:rFonts w:cstheme="minorHAnsi"/>
          <w:noProof/>
          <w:color w:val="FFFFFF" w:themeColor="background1"/>
          <w:sz w:val="48"/>
          <w:szCs w:val="48"/>
          <w:lang w:val="en-IN" w:eastAsia="en-IN"/>
        </w:rPr>
        <w:drawing>
          <wp:anchor distT="0" distB="0" distL="114300" distR="114300" simplePos="0" relativeHeight="251659264" behindDoc="1" locked="0" layoutInCell="1" allowOverlap="1" wp14:anchorId="2E9308B7" wp14:editId="30842C0B">
            <wp:simplePos x="0" y="0"/>
            <wp:positionH relativeFrom="page">
              <wp:posOffset>-154305</wp:posOffset>
            </wp:positionH>
            <wp:positionV relativeFrom="paragraph">
              <wp:posOffset>-266700</wp:posOffset>
            </wp:positionV>
            <wp:extent cx="7700753" cy="10706986"/>
            <wp:effectExtent l="0" t="0" r="0" b="0"/>
            <wp:wrapNone/>
            <wp:docPr id="11" name="Picture 11" descr="A close-up of a colorful netwo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colorful network&#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7700753" cy="10706986"/>
                    </a:xfrm>
                    <a:prstGeom prst="rect">
                      <a:avLst/>
                    </a:prstGeom>
                  </pic:spPr>
                </pic:pic>
              </a:graphicData>
            </a:graphic>
            <wp14:sizeRelH relativeFrom="margin">
              <wp14:pctWidth>0</wp14:pctWidth>
            </wp14:sizeRelH>
            <wp14:sizeRelV relativeFrom="margin">
              <wp14:pctHeight>0</wp14:pctHeight>
            </wp14:sizeRelV>
          </wp:anchor>
        </w:drawing>
      </w:r>
    </w:p>
    <w:p w14:paraId="4C36434D" w14:textId="6200111F" w:rsidR="00BA69F1" w:rsidRPr="000217DE" w:rsidRDefault="00BA2F71" w:rsidP="00BA2F71">
      <w:pPr>
        <w:tabs>
          <w:tab w:val="left" w:pos="2490"/>
        </w:tabs>
      </w:pPr>
      <w:r w:rsidRPr="000217DE">
        <w:tab/>
      </w:r>
    </w:p>
    <w:p w14:paraId="68E80AF9" w14:textId="295131AF" w:rsidR="00BA69F1" w:rsidRPr="000217DE" w:rsidRDefault="004906A7">
      <w:r w:rsidRPr="000217DE">
        <w:rPr>
          <w:rFonts w:cstheme="minorHAnsi"/>
          <w:noProof/>
          <w:color w:val="FFFFFF" w:themeColor="background1"/>
          <w:lang w:val="en-IN" w:eastAsia="en-IN"/>
        </w:rPr>
        <mc:AlternateContent>
          <mc:Choice Requires="wps">
            <w:drawing>
              <wp:anchor distT="0" distB="0" distL="114300" distR="114300" simplePos="0" relativeHeight="251661312" behindDoc="1" locked="0" layoutInCell="1" allowOverlap="1" wp14:anchorId="2AEBD2DB" wp14:editId="369388EE">
                <wp:simplePos x="0" y="0"/>
                <wp:positionH relativeFrom="page">
                  <wp:posOffset>67310</wp:posOffset>
                </wp:positionH>
                <wp:positionV relativeFrom="paragraph">
                  <wp:posOffset>2947670</wp:posOffset>
                </wp:positionV>
                <wp:extent cx="7410450" cy="2819400"/>
                <wp:effectExtent l="0" t="0" r="0" b="0"/>
                <wp:wrapNone/>
                <wp:docPr id="1016536906" name="Text Box 1016536906"/>
                <wp:cNvGraphicFramePr/>
                <a:graphic xmlns:a="http://schemas.openxmlformats.org/drawingml/2006/main">
                  <a:graphicData uri="http://schemas.microsoft.com/office/word/2010/wordprocessingShape">
                    <wps:wsp>
                      <wps:cNvSpPr txBox="1"/>
                      <wps:spPr>
                        <a:xfrm>
                          <a:off x="0" y="0"/>
                          <a:ext cx="7410450" cy="281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A244E7" w14:textId="552615AB" w:rsidR="001E3FB8" w:rsidRDefault="001E3FB8" w:rsidP="004906A7">
                            <w:pPr>
                              <w:spacing w:after="0"/>
                              <w:jc w:val="center"/>
                              <w:rPr>
                                <w:b/>
                                <w:sz w:val="36"/>
                              </w:rPr>
                            </w:pPr>
                            <w:r>
                              <w:rPr>
                                <w:b/>
                                <w:sz w:val="36"/>
                              </w:rPr>
                              <w:t>Functional Requirement Specification</w:t>
                            </w:r>
                          </w:p>
                          <w:p w14:paraId="4C3A41DC" w14:textId="52CEA45A" w:rsidR="001E3FB8" w:rsidRDefault="001E3FB8" w:rsidP="004906A7">
                            <w:pPr>
                              <w:spacing w:after="0"/>
                              <w:jc w:val="center"/>
                              <w:rPr>
                                <w:b/>
                                <w:sz w:val="36"/>
                              </w:rPr>
                            </w:pPr>
                            <w:r>
                              <w:rPr>
                                <w:b/>
                                <w:sz w:val="36"/>
                              </w:rPr>
                              <w:t>Motor</w:t>
                            </w:r>
                          </w:p>
                          <w:p w14:paraId="71FD7CFF" w14:textId="296A6CB4" w:rsidR="001E3FB8" w:rsidRDefault="001E3FB8" w:rsidP="004906A7">
                            <w:pPr>
                              <w:spacing w:after="0"/>
                              <w:jc w:val="center"/>
                              <w:rPr>
                                <w:b/>
                                <w:sz w:val="36"/>
                              </w:rPr>
                            </w:pPr>
                            <w:r>
                              <w:rPr>
                                <w:b/>
                                <w:sz w:val="36"/>
                              </w:rPr>
                              <w:t>Rules &amp; Rating Engine</w:t>
                            </w:r>
                          </w:p>
                          <w:p w14:paraId="24B127F1" w14:textId="77777777" w:rsidR="001E3FB8" w:rsidRDefault="001E3FB8" w:rsidP="004906A7">
                            <w:pPr>
                              <w:spacing w:after="0"/>
                              <w:jc w:val="center"/>
                              <w:rPr>
                                <w:sz w:val="36"/>
                              </w:rPr>
                            </w:pPr>
                            <w:r>
                              <w:rPr>
                                <w:sz w:val="36"/>
                              </w:rPr>
                              <w:t>For</w:t>
                            </w:r>
                          </w:p>
                          <w:p w14:paraId="3B561235" w14:textId="3F6E14F0" w:rsidR="001E3FB8" w:rsidRDefault="001E3FB8" w:rsidP="004906A7">
                            <w:pPr>
                              <w:spacing w:after="0"/>
                              <w:jc w:val="center"/>
                              <w:rPr>
                                <w:b/>
                                <w:sz w:val="36"/>
                              </w:rPr>
                            </w:pPr>
                            <w:r>
                              <w:rPr>
                                <w:b/>
                                <w:sz w:val="36"/>
                              </w:rPr>
                              <w:t>TIGB – GTSR Phase 2</w:t>
                            </w:r>
                          </w:p>
                          <w:p w14:paraId="700543EF" w14:textId="00481112" w:rsidR="001E3FB8" w:rsidRDefault="00537131" w:rsidP="00537131">
                            <w:pPr>
                              <w:pStyle w:val="NoSpacing"/>
                              <w:jc w:val="center"/>
                              <w:rPr>
                                <w:ins w:id="0" w:author="Sampathkumar Chinnaswamy" w:date="2023-07-05T12:54:00Z"/>
                                <w:sz w:val="24"/>
                              </w:rPr>
                            </w:pPr>
                            <w:ins w:id="1" w:author="Sampathkumar Chinnaswamy" w:date="2023-07-05T12:54:00Z">
                              <w:r w:rsidRPr="00537131">
                                <w:rPr>
                                  <w:sz w:val="24"/>
                                </w:rPr>
                                <w:t>Version No.</w:t>
                              </w:r>
                              <w:r>
                                <w:rPr>
                                  <w:sz w:val="24"/>
                                </w:rPr>
                                <w:t>1.1</w:t>
                              </w:r>
                            </w:ins>
                          </w:p>
                          <w:p w14:paraId="1A7E7480" w14:textId="77777777" w:rsidR="00537131" w:rsidRPr="00537131" w:rsidRDefault="00537131" w:rsidP="00537131">
                            <w:pPr>
                              <w:pStyle w:val="NoSpacing"/>
                              <w:jc w:val="center"/>
                              <w:rPr>
                                <w:sz w:val="24"/>
                              </w:rPr>
                            </w:pPr>
                          </w:p>
                          <w:p w14:paraId="09C25BD6" w14:textId="5D170AEF" w:rsidR="001E3FB8" w:rsidRPr="003B4E9B" w:rsidRDefault="001E3FB8" w:rsidP="004906A7">
                            <w:pPr>
                              <w:pStyle w:val="NoSpacing"/>
                              <w:jc w:val="center"/>
                              <w:rPr>
                                <w:rFonts w:asciiTheme="majorHAnsi" w:eastAsiaTheme="majorEastAsia" w:hAnsiTheme="majorHAnsi" w:cstheme="majorBidi"/>
                                <w:caps/>
                                <w:sz w:val="64"/>
                                <w:szCs w:val="64"/>
                              </w:rPr>
                            </w:pPr>
                            <w:r>
                              <w:rPr>
                                <w:sz w:val="24"/>
                              </w:rPr>
                              <w:t xml:space="preserve">Date:  </w:t>
                            </w:r>
                            <w:del w:id="2" w:author="Sampathkumar Chinnaswamy" w:date="2023-06-27T15:17:00Z">
                              <w:r w:rsidDel="008F0390">
                                <w:rPr>
                                  <w:sz w:val="24"/>
                                </w:rPr>
                                <w:delText>16</w:delText>
                              </w:r>
                            </w:del>
                            <w:ins w:id="3" w:author="Sampathkumar Chinnaswamy" w:date="2023-06-30T17:55:00Z">
                              <w:r>
                                <w:rPr>
                                  <w:sz w:val="24"/>
                                </w:rPr>
                                <w:t>04</w:t>
                              </w:r>
                            </w:ins>
                            <w:r>
                              <w:rPr>
                                <w:sz w:val="24"/>
                              </w:rPr>
                              <w:t>-Ju</w:t>
                            </w:r>
                            <w:ins w:id="4" w:author="Sampathkumar Chinnaswamy" w:date="2023-07-04T14:35:00Z">
                              <w:r>
                                <w:rPr>
                                  <w:sz w:val="24"/>
                                </w:rPr>
                                <w:t>l</w:t>
                              </w:r>
                            </w:ins>
                            <w:del w:id="5" w:author="Sampathkumar Chinnaswamy" w:date="2023-07-04T14:35:00Z">
                              <w:r w:rsidDel="00F37A09">
                                <w:rPr>
                                  <w:sz w:val="24"/>
                                </w:rPr>
                                <w:delText>n</w:delText>
                              </w:r>
                            </w:del>
                            <w:r>
                              <w:rPr>
                                <w:sz w:val="24"/>
                              </w:rPr>
                              <w:t>-2023</w:t>
                            </w:r>
                          </w:p>
                          <w:p w14:paraId="0049C683" w14:textId="77777777" w:rsidR="001E3FB8" w:rsidRPr="003B4E9B" w:rsidRDefault="001E3FB8" w:rsidP="004906A7">
                            <w:pPr>
                              <w:pStyle w:val="NoSpacing"/>
                              <w:spacing w:before="120"/>
                              <w:rPr>
                                <w:sz w:val="36"/>
                                <w:szCs w:val="36"/>
                              </w:rPr>
                            </w:pP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EBD2DB" id="_x0000_t202" coordsize="21600,21600" o:spt="202" path="m,l,21600r21600,l21600,xe">
                <v:stroke joinstyle="miter"/>
                <v:path gradientshapeok="t" o:connecttype="rect"/>
              </v:shapetype>
              <v:shape id="Text Box 1016536906" o:spid="_x0000_s1026" type="#_x0000_t202" style="position:absolute;margin-left:5.3pt;margin-top:232.1pt;width:583.5pt;height:222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" filled="f" stroked="f" strokeweight=".5pt">
                <v:textbox inset="54pt,0,1in,0">
                  <w:txbxContent>
                    <w:p w14:paraId="60A244E7" w14:textId="552615AB" w:rsidR="001E3FB8" w:rsidRDefault="001E3FB8" w:rsidP="004906A7">
                      <w:pPr>
                        <w:spacing w:after="0"/>
                        <w:jc w:val="center"/>
                        <w:rPr>
                          <w:b/>
                          <w:sz w:val="36"/>
                        </w:rPr>
                      </w:pPr>
                      <w:r>
                        <w:rPr>
                          <w:b/>
                          <w:sz w:val="36"/>
                        </w:rPr>
                        <w:t>Functional Requirement Specification</w:t>
                      </w:r>
                    </w:p>
                    <w:p w14:paraId="4C3A41DC" w14:textId="52CEA45A" w:rsidR="001E3FB8" w:rsidRDefault="001E3FB8" w:rsidP="004906A7">
                      <w:pPr>
                        <w:spacing w:after="0"/>
                        <w:jc w:val="center"/>
                        <w:rPr>
                          <w:b/>
                          <w:sz w:val="36"/>
                        </w:rPr>
                      </w:pPr>
                      <w:r>
                        <w:rPr>
                          <w:b/>
                          <w:sz w:val="36"/>
                        </w:rPr>
                        <w:t>Motor</w:t>
                      </w:r>
                    </w:p>
                    <w:p w14:paraId="71FD7CFF" w14:textId="296A6CB4" w:rsidR="001E3FB8" w:rsidRDefault="001E3FB8" w:rsidP="004906A7">
                      <w:pPr>
                        <w:spacing w:after="0"/>
                        <w:jc w:val="center"/>
                        <w:rPr>
                          <w:b/>
                          <w:sz w:val="36"/>
                        </w:rPr>
                      </w:pPr>
                      <w:r>
                        <w:rPr>
                          <w:b/>
                          <w:sz w:val="36"/>
                        </w:rPr>
                        <w:t>Rules &amp; Rating Engine</w:t>
                      </w:r>
                    </w:p>
                    <w:p w14:paraId="24B127F1" w14:textId="77777777" w:rsidR="001E3FB8" w:rsidRDefault="001E3FB8" w:rsidP="004906A7">
                      <w:pPr>
                        <w:spacing w:after="0"/>
                        <w:jc w:val="center"/>
                        <w:rPr>
                          <w:sz w:val="36"/>
                        </w:rPr>
                      </w:pPr>
                      <w:r>
                        <w:rPr>
                          <w:sz w:val="36"/>
                        </w:rPr>
                        <w:t>For</w:t>
                      </w:r>
                    </w:p>
                    <w:p w14:paraId="3B561235" w14:textId="3F6E14F0" w:rsidR="001E3FB8" w:rsidRDefault="001E3FB8" w:rsidP="004906A7">
                      <w:pPr>
                        <w:spacing w:after="0"/>
                        <w:jc w:val="center"/>
                        <w:rPr>
                          <w:b/>
                          <w:sz w:val="36"/>
                        </w:rPr>
                      </w:pPr>
                      <w:r>
                        <w:rPr>
                          <w:b/>
                          <w:sz w:val="36"/>
                        </w:rPr>
                        <w:t>TIGB – GTSR Phase 2</w:t>
                      </w:r>
                    </w:p>
                    <w:p w14:paraId="700543EF" w14:textId="00481112" w:rsidR="001E3FB8" w:rsidRDefault="00537131" w:rsidP="00537131">
                      <w:pPr>
                        <w:pStyle w:val="NoSpacing"/>
                        <w:jc w:val="center"/>
                        <w:rPr>
                          <w:ins w:id="6" w:author="Sampathkumar Chinnaswamy" w:date="2023-07-05T12:54:00Z"/>
                          <w:sz w:val="24"/>
                        </w:rPr>
                      </w:pPr>
                      <w:ins w:id="7" w:author="Sampathkumar Chinnaswamy" w:date="2023-07-05T12:54:00Z">
                        <w:r w:rsidRPr="00537131">
                          <w:rPr>
                            <w:sz w:val="24"/>
                          </w:rPr>
                          <w:t>Version No.</w:t>
                        </w:r>
                        <w:r>
                          <w:rPr>
                            <w:sz w:val="24"/>
                          </w:rPr>
                          <w:t>1.1</w:t>
                        </w:r>
                      </w:ins>
                    </w:p>
                    <w:p w14:paraId="1A7E7480" w14:textId="77777777" w:rsidR="00537131" w:rsidRPr="00537131" w:rsidRDefault="00537131" w:rsidP="00537131">
                      <w:pPr>
                        <w:pStyle w:val="NoSpacing"/>
                        <w:jc w:val="center"/>
                        <w:rPr>
                          <w:sz w:val="24"/>
                        </w:rPr>
                      </w:pPr>
                    </w:p>
                    <w:p w14:paraId="09C25BD6" w14:textId="5D170AEF" w:rsidR="001E3FB8" w:rsidRPr="003B4E9B" w:rsidRDefault="001E3FB8" w:rsidP="004906A7">
                      <w:pPr>
                        <w:pStyle w:val="NoSpacing"/>
                        <w:jc w:val="center"/>
                        <w:rPr>
                          <w:rFonts w:asciiTheme="majorHAnsi" w:eastAsiaTheme="majorEastAsia" w:hAnsiTheme="majorHAnsi" w:cstheme="majorBidi"/>
                          <w:caps/>
                          <w:sz w:val="64"/>
                          <w:szCs w:val="64"/>
                        </w:rPr>
                      </w:pPr>
                      <w:r>
                        <w:rPr>
                          <w:sz w:val="24"/>
                        </w:rPr>
                        <w:t xml:space="preserve">Date:  </w:t>
                      </w:r>
                      <w:del w:id="8" w:author="Sampathkumar Chinnaswamy" w:date="2023-06-27T15:17:00Z">
                        <w:r w:rsidDel="008F0390">
                          <w:rPr>
                            <w:sz w:val="24"/>
                          </w:rPr>
                          <w:delText>16</w:delText>
                        </w:r>
                      </w:del>
                      <w:ins w:id="9" w:author="Sampathkumar Chinnaswamy" w:date="2023-06-30T17:55:00Z">
                        <w:r>
                          <w:rPr>
                            <w:sz w:val="24"/>
                          </w:rPr>
                          <w:t>04</w:t>
                        </w:r>
                      </w:ins>
                      <w:r>
                        <w:rPr>
                          <w:sz w:val="24"/>
                        </w:rPr>
                        <w:t>-Ju</w:t>
                      </w:r>
                      <w:ins w:id="10" w:author="Sampathkumar Chinnaswamy" w:date="2023-07-04T14:35:00Z">
                        <w:r>
                          <w:rPr>
                            <w:sz w:val="24"/>
                          </w:rPr>
                          <w:t>l</w:t>
                        </w:r>
                      </w:ins>
                      <w:del w:id="11" w:author="Sampathkumar Chinnaswamy" w:date="2023-07-04T14:35:00Z">
                        <w:r w:rsidDel="00F37A09">
                          <w:rPr>
                            <w:sz w:val="24"/>
                          </w:rPr>
                          <w:delText>n</w:delText>
                        </w:r>
                      </w:del>
                      <w:r>
                        <w:rPr>
                          <w:sz w:val="24"/>
                        </w:rPr>
                        <w:t>-2023</w:t>
                      </w:r>
                    </w:p>
                    <w:p w14:paraId="0049C683" w14:textId="77777777" w:rsidR="001E3FB8" w:rsidRPr="003B4E9B" w:rsidRDefault="001E3FB8" w:rsidP="004906A7">
                      <w:pPr>
                        <w:pStyle w:val="NoSpacing"/>
                        <w:spacing w:before="120"/>
                        <w:rPr>
                          <w:sz w:val="36"/>
                          <w:szCs w:val="36"/>
                        </w:rPr>
                      </w:pPr>
                    </w:p>
                  </w:txbxContent>
                </v:textbox>
                <w10:wrap anchorx="page"/>
              </v:shape>
            </w:pict>
          </mc:Fallback>
        </mc:AlternateContent>
      </w:r>
      <w:r w:rsidR="00230F5F" w:rsidRPr="000217DE">
        <w:rPr>
          <w:rFonts w:cstheme="minorHAnsi"/>
          <w:noProof/>
          <w:color w:val="FFFFFF" w:themeColor="background1"/>
          <w:lang w:val="en-IN" w:eastAsia="en-IN"/>
        </w:rPr>
        <mc:AlternateContent>
          <mc:Choice Requires="wps">
            <w:drawing>
              <wp:anchor distT="0" distB="0" distL="114300" distR="114300" simplePos="0" relativeHeight="251655680" behindDoc="1" locked="0" layoutInCell="1" allowOverlap="1" wp14:anchorId="24225871" wp14:editId="1B4E852F">
                <wp:simplePos x="0" y="0"/>
                <wp:positionH relativeFrom="page">
                  <wp:posOffset>76835</wp:posOffset>
                </wp:positionH>
                <wp:positionV relativeFrom="paragraph">
                  <wp:posOffset>4062095</wp:posOffset>
                </wp:positionV>
                <wp:extent cx="7410450" cy="28194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410450" cy="281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ADF3DB" w14:textId="279EE36A" w:rsidR="001E3FB8" w:rsidRPr="00AA569C" w:rsidRDefault="001E3FB8" w:rsidP="00230F5F">
                            <w:pPr>
                              <w:spacing w:after="0"/>
                              <w:jc w:val="center"/>
                              <w:rPr>
                                <w:b/>
                                <w:sz w:val="48"/>
                                <w:szCs w:val="48"/>
                              </w:rPr>
                            </w:pPr>
                            <w:r w:rsidRPr="00AA569C">
                              <w:rPr>
                                <w:b/>
                                <w:sz w:val="48"/>
                                <w:szCs w:val="48"/>
                              </w:rPr>
                              <w:t>Functional Requirement Specification</w:t>
                            </w:r>
                          </w:p>
                          <w:p w14:paraId="6A70FEE9" w14:textId="43251F32" w:rsidR="001E3FB8" w:rsidRDefault="001E3FB8" w:rsidP="00230F5F">
                            <w:pPr>
                              <w:spacing w:after="0"/>
                              <w:jc w:val="center"/>
                              <w:rPr>
                                <w:b/>
                                <w:sz w:val="36"/>
                              </w:rPr>
                            </w:pPr>
                            <w:r>
                              <w:rPr>
                                <w:b/>
                                <w:sz w:val="36"/>
                              </w:rPr>
                              <w:t>Motor</w:t>
                            </w:r>
                          </w:p>
                          <w:p w14:paraId="0BF00F22" w14:textId="00327130" w:rsidR="001E3FB8" w:rsidRDefault="001E3FB8" w:rsidP="00230F5F">
                            <w:pPr>
                              <w:spacing w:after="0"/>
                              <w:jc w:val="center"/>
                              <w:rPr>
                                <w:b/>
                                <w:sz w:val="36"/>
                              </w:rPr>
                            </w:pPr>
                            <w:r>
                              <w:rPr>
                                <w:b/>
                                <w:sz w:val="36"/>
                              </w:rPr>
                              <w:t>Rules &amp; Rating Engine</w:t>
                            </w:r>
                          </w:p>
                          <w:p w14:paraId="5ABDBC98" w14:textId="77777777" w:rsidR="001E3FB8" w:rsidRDefault="001E3FB8" w:rsidP="00230F5F">
                            <w:pPr>
                              <w:spacing w:after="0"/>
                              <w:jc w:val="center"/>
                              <w:rPr>
                                <w:b/>
                                <w:sz w:val="36"/>
                              </w:rPr>
                            </w:pPr>
                          </w:p>
                          <w:p w14:paraId="5754EE00" w14:textId="36DA83C0" w:rsidR="001E3FB8" w:rsidRPr="003B4E9B" w:rsidRDefault="001E3FB8" w:rsidP="00230F5F">
                            <w:pPr>
                              <w:pStyle w:val="NoSpacing"/>
                              <w:jc w:val="center"/>
                              <w:rPr>
                                <w:rFonts w:asciiTheme="majorHAnsi" w:eastAsiaTheme="majorEastAsia" w:hAnsiTheme="majorHAnsi" w:cstheme="majorBidi"/>
                                <w:caps/>
                                <w:sz w:val="64"/>
                                <w:szCs w:val="64"/>
                              </w:rPr>
                            </w:pPr>
                            <w:r>
                              <w:rPr>
                                <w:sz w:val="24"/>
                              </w:rPr>
                              <w:t>Date:  31-May-2023</w:t>
                            </w:r>
                          </w:p>
                          <w:p w14:paraId="703B57EE" w14:textId="77777777" w:rsidR="001E3FB8" w:rsidRPr="003B4E9B" w:rsidRDefault="001E3FB8" w:rsidP="00230F5F">
                            <w:pPr>
                              <w:pStyle w:val="NoSpacing"/>
                              <w:spacing w:before="120"/>
                              <w:rPr>
                                <w:sz w:val="36"/>
                                <w:szCs w:val="36"/>
                              </w:rPr>
                            </w:pP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25871" id="Text Box 61" o:spid="_x0000_s1027" type="#_x0000_t202" style="position:absolute;margin-left:6.05pt;margin-top:319.85pt;width:583.5pt;height:222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" filled="f" stroked="f" strokeweight=".5pt">
                <v:textbox inset="54pt,0,1in,0">
                  <w:txbxContent>
                    <w:p w14:paraId="56ADF3DB" w14:textId="279EE36A" w:rsidR="001E3FB8" w:rsidRPr="00AA569C" w:rsidRDefault="001E3FB8" w:rsidP="00230F5F">
                      <w:pPr>
                        <w:spacing w:after="0"/>
                        <w:jc w:val="center"/>
                        <w:rPr>
                          <w:b/>
                          <w:sz w:val="48"/>
                          <w:szCs w:val="48"/>
                        </w:rPr>
                      </w:pPr>
                      <w:r w:rsidRPr="00AA569C">
                        <w:rPr>
                          <w:b/>
                          <w:sz w:val="48"/>
                          <w:szCs w:val="48"/>
                        </w:rPr>
                        <w:t>Functional Requirement Specification</w:t>
                      </w:r>
                    </w:p>
                    <w:p w14:paraId="6A70FEE9" w14:textId="43251F32" w:rsidR="001E3FB8" w:rsidRDefault="001E3FB8" w:rsidP="00230F5F">
                      <w:pPr>
                        <w:spacing w:after="0"/>
                        <w:jc w:val="center"/>
                        <w:rPr>
                          <w:b/>
                          <w:sz w:val="36"/>
                        </w:rPr>
                      </w:pPr>
                      <w:r>
                        <w:rPr>
                          <w:b/>
                          <w:sz w:val="36"/>
                        </w:rPr>
                        <w:t>Motor</w:t>
                      </w:r>
                    </w:p>
                    <w:p w14:paraId="0BF00F22" w14:textId="00327130" w:rsidR="001E3FB8" w:rsidRDefault="001E3FB8" w:rsidP="00230F5F">
                      <w:pPr>
                        <w:spacing w:after="0"/>
                        <w:jc w:val="center"/>
                        <w:rPr>
                          <w:b/>
                          <w:sz w:val="36"/>
                        </w:rPr>
                      </w:pPr>
                      <w:r>
                        <w:rPr>
                          <w:b/>
                          <w:sz w:val="36"/>
                        </w:rPr>
                        <w:t>Rules &amp; Rating Engine</w:t>
                      </w:r>
                    </w:p>
                    <w:p w14:paraId="5ABDBC98" w14:textId="77777777" w:rsidR="001E3FB8" w:rsidRDefault="001E3FB8" w:rsidP="00230F5F">
                      <w:pPr>
                        <w:spacing w:after="0"/>
                        <w:jc w:val="center"/>
                        <w:rPr>
                          <w:b/>
                          <w:sz w:val="36"/>
                        </w:rPr>
                      </w:pPr>
                    </w:p>
                    <w:p w14:paraId="5754EE00" w14:textId="36DA83C0" w:rsidR="001E3FB8" w:rsidRPr="003B4E9B" w:rsidRDefault="001E3FB8" w:rsidP="00230F5F">
                      <w:pPr>
                        <w:pStyle w:val="NoSpacing"/>
                        <w:jc w:val="center"/>
                        <w:rPr>
                          <w:rFonts w:asciiTheme="majorHAnsi" w:eastAsiaTheme="majorEastAsia" w:hAnsiTheme="majorHAnsi" w:cstheme="majorBidi"/>
                          <w:caps/>
                          <w:sz w:val="64"/>
                          <w:szCs w:val="64"/>
                        </w:rPr>
                      </w:pPr>
                      <w:r>
                        <w:rPr>
                          <w:sz w:val="24"/>
                        </w:rPr>
                        <w:t>Date:  31-May-2023</w:t>
                      </w:r>
                    </w:p>
                    <w:p w14:paraId="703B57EE" w14:textId="77777777" w:rsidR="001E3FB8" w:rsidRPr="003B4E9B" w:rsidRDefault="001E3FB8" w:rsidP="00230F5F">
                      <w:pPr>
                        <w:pStyle w:val="NoSpacing"/>
                        <w:spacing w:before="120"/>
                        <w:rPr>
                          <w:sz w:val="36"/>
                          <w:szCs w:val="36"/>
                        </w:rPr>
                      </w:pPr>
                    </w:p>
                  </w:txbxContent>
                </v:textbox>
                <w10:wrap anchorx="page"/>
              </v:shape>
            </w:pict>
          </mc:Fallback>
        </mc:AlternateContent>
      </w:r>
      <w:r w:rsidR="00BA69F1" w:rsidRPr="000217DE">
        <w:br w:type="page"/>
      </w:r>
    </w:p>
    <w:p w14:paraId="698C0A52" w14:textId="77777777" w:rsidR="00CA6EC8" w:rsidRPr="000217DE" w:rsidRDefault="00CA6EC8" w:rsidP="00BA2F71">
      <w:pPr>
        <w:tabs>
          <w:tab w:val="left" w:pos="2490"/>
        </w:tabs>
      </w:pPr>
    </w:p>
    <w:p w14:paraId="58C0CCDE" w14:textId="77777777" w:rsidR="00CA6EC8" w:rsidRPr="000217DE" w:rsidRDefault="00CA6EC8"/>
    <w:p w14:paraId="0338131D" w14:textId="77777777" w:rsidR="00E10327" w:rsidRPr="000217DE" w:rsidRDefault="00E10327"/>
    <w:sdt>
      <w:sdtPr>
        <w:rPr>
          <w:bCs/>
          <w:lang w:val="en-MY" w:eastAsia="zh-CN"/>
        </w:rPr>
        <w:id w:val="-1571889815"/>
        <w:docPartObj>
          <w:docPartGallery w:val="Table of Contents"/>
          <w:docPartUnique/>
        </w:docPartObj>
      </w:sdtPr>
      <w:sdtEndPr>
        <w:rPr>
          <w:bCs w:val="0"/>
          <w:noProof/>
        </w:rPr>
      </w:sdtEndPr>
      <w:sdtContent>
        <w:p w14:paraId="11AD106C" w14:textId="77777777" w:rsidR="0000709B" w:rsidRPr="000217DE" w:rsidRDefault="0000709B" w:rsidP="00BF6D06">
          <w:pPr>
            <w:pStyle w:val="TOC3"/>
          </w:pPr>
          <w:r w:rsidRPr="000217DE">
            <w:t>Table of Contents</w:t>
          </w:r>
        </w:p>
        <w:p w14:paraId="4915ECB4" w14:textId="5A7BA9A6" w:rsidR="00F27E22" w:rsidRPr="000217DE" w:rsidRDefault="00F27E22">
          <w:pPr>
            <w:pStyle w:val="TOC1"/>
            <w:tabs>
              <w:tab w:val="left" w:pos="440"/>
              <w:tab w:val="right" w:leader="dot" w:pos="10763"/>
            </w:tabs>
            <w:rPr>
              <w:rFonts w:cs="Arial"/>
            </w:rPr>
          </w:pPr>
        </w:p>
        <w:p w14:paraId="2B630B4B" w14:textId="77777777" w:rsidR="00537131" w:rsidRDefault="0000709B">
          <w:pPr>
            <w:pStyle w:val="TOC1"/>
            <w:tabs>
              <w:tab w:val="left" w:pos="440"/>
              <w:tab w:val="right" w:leader="dot" w:pos="10763"/>
            </w:tabs>
            <w:rPr>
              <w:ins w:id="12" w:author="Sampathkumar Chinnaswamy" w:date="2023-07-05T12:55:00Z"/>
              <w:noProof/>
              <w:lang w:val="en-IN" w:eastAsia="en-IN"/>
            </w:rPr>
          </w:pPr>
          <w:r w:rsidRPr="000217DE">
            <w:rPr>
              <w:rFonts w:cs="Arial"/>
            </w:rPr>
            <w:fldChar w:fldCharType="begin"/>
          </w:r>
          <w:r w:rsidRPr="000217DE">
            <w:rPr>
              <w:rFonts w:cs="Arial"/>
            </w:rPr>
            <w:instrText xml:space="preserve"> TOC \o "1-3" \h \z \u </w:instrText>
          </w:r>
          <w:r w:rsidRPr="000217DE">
            <w:rPr>
              <w:rFonts w:cs="Arial"/>
            </w:rPr>
            <w:fldChar w:fldCharType="separate"/>
          </w:r>
          <w:ins w:id="13" w:author="Sampathkumar Chinnaswamy" w:date="2023-07-05T12:55:00Z">
            <w:r w:rsidR="00537131" w:rsidRPr="006C58EC">
              <w:rPr>
                <w:rStyle w:val="Hyperlink"/>
                <w:noProof/>
              </w:rPr>
              <w:fldChar w:fldCharType="begin"/>
            </w:r>
            <w:r w:rsidR="00537131" w:rsidRPr="006C58EC">
              <w:rPr>
                <w:rStyle w:val="Hyperlink"/>
                <w:noProof/>
              </w:rPr>
              <w:instrText xml:space="preserve"> </w:instrText>
            </w:r>
            <w:r w:rsidR="00537131">
              <w:rPr>
                <w:noProof/>
              </w:rPr>
              <w:instrText>HYPERLINK \l "_Toc139454119"</w:instrText>
            </w:r>
            <w:r w:rsidR="00537131" w:rsidRPr="006C58EC">
              <w:rPr>
                <w:rStyle w:val="Hyperlink"/>
                <w:noProof/>
              </w:rPr>
              <w:instrText xml:space="preserve"> </w:instrText>
            </w:r>
            <w:r w:rsidR="00537131" w:rsidRPr="006C58EC">
              <w:rPr>
                <w:rStyle w:val="Hyperlink"/>
                <w:noProof/>
              </w:rPr>
            </w:r>
            <w:r w:rsidR="00537131" w:rsidRPr="006C58EC">
              <w:rPr>
                <w:rStyle w:val="Hyperlink"/>
                <w:noProof/>
              </w:rPr>
              <w:fldChar w:fldCharType="separate"/>
            </w:r>
            <w:r w:rsidR="00537131" w:rsidRPr="006C58EC">
              <w:rPr>
                <w:rStyle w:val="Hyperlink"/>
                <w:noProof/>
              </w:rPr>
              <w:t>1</w:t>
            </w:r>
            <w:r w:rsidR="00537131">
              <w:rPr>
                <w:noProof/>
                <w:lang w:val="en-IN" w:eastAsia="en-IN"/>
              </w:rPr>
              <w:tab/>
            </w:r>
            <w:r w:rsidR="00537131" w:rsidRPr="006C58EC">
              <w:rPr>
                <w:rStyle w:val="Hyperlink"/>
                <w:noProof/>
              </w:rPr>
              <w:t>Introduction</w:t>
            </w:r>
            <w:r w:rsidR="00537131">
              <w:rPr>
                <w:noProof/>
                <w:webHidden/>
              </w:rPr>
              <w:tab/>
            </w:r>
            <w:r w:rsidR="00537131">
              <w:rPr>
                <w:noProof/>
                <w:webHidden/>
              </w:rPr>
              <w:fldChar w:fldCharType="begin"/>
            </w:r>
            <w:r w:rsidR="00537131">
              <w:rPr>
                <w:noProof/>
                <w:webHidden/>
              </w:rPr>
              <w:instrText xml:space="preserve"> PAGEREF _Toc139454119 \h </w:instrText>
            </w:r>
          </w:ins>
          <w:r w:rsidR="00537131">
            <w:rPr>
              <w:noProof/>
              <w:webHidden/>
            </w:rPr>
          </w:r>
          <w:r w:rsidR="00537131">
            <w:rPr>
              <w:noProof/>
              <w:webHidden/>
            </w:rPr>
            <w:fldChar w:fldCharType="separate"/>
          </w:r>
          <w:ins w:id="14" w:author="Sampathkumar Chinnaswamy" w:date="2023-07-05T12:55:00Z">
            <w:r w:rsidR="00537131">
              <w:rPr>
                <w:noProof/>
                <w:webHidden/>
              </w:rPr>
              <w:t>6</w:t>
            </w:r>
            <w:r w:rsidR="00537131">
              <w:rPr>
                <w:noProof/>
                <w:webHidden/>
              </w:rPr>
              <w:fldChar w:fldCharType="end"/>
            </w:r>
            <w:r w:rsidR="00537131" w:rsidRPr="006C58EC">
              <w:rPr>
                <w:rStyle w:val="Hyperlink"/>
                <w:noProof/>
              </w:rPr>
              <w:fldChar w:fldCharType="end"/>
            </w:r>
          </w:ins>
        </w:p>
        <w:p w14:paraId="11B4FFAF" w14:textId="77777777" w:rsidR="00537131" w:rsidRDefault="00537131">
          <w:pPr>
            <w:pStyle w:val="TOC2"/>
            <w:tabs>
              <w:tab w:val="left" w:pos="880"/>
              <w:tab w:val="right" w:leader="dot" w:pos="10763"/>
            </w:tabs>
            <w:rPr>
              <w:ins w:id="15" w:author="Sampathkumar Chinnaswamy" w:date="2023-07-05T12:55:00Z"/>
              <w:noProof/>
              <w:lang w:val="en-IN" w:eastAsia="en-IN"/>
            </w:rPr>
          </w:pPr>
          <w:ins w:id="16" w:author="Sampathkumar Chinnaswamy" w:date="2023-07-05T12:55:00Z">
            <w:r w:rsidRPr="006C58EC">
              <w:rPr>
                <w:rStyle w:val="Hyperlink"/>
                <w:noProof/>
              </w:rPr>
              <w:fldChar w:fldCharType="begin"/>
            </w:r>
            <w:r w:rsidRPr="006C58EC">
              <w:rPr>
                <w:rStyle w:val="Hyperlink"/>
                <w:noProof/>
              </w:rPr>
              <w:instrText xml:space="preserve"> </w:instrText>
            </w:r>
            <w:r>
              <w:rPr>
                <w:noProof/>
              </w:rPr>
              <w:instrText>HYPERLINK \l "_Toc139454120"</w:instrText>
            </w:r>
            <w:r w:rsidRPr="006C58EC">
              <w:rPr>
                <w:rStyle w:val="Hyperlink"/>
                <w:noProof/>
              </w:rPr>
              <w:instrText xml:space="preserve"> </w:instrText>
            </w:r>
            <w:r w:rsidRPr="006C58EC">
              <w:rPr>
                <w:rStyle w:val="Hyperlink"/>
                <w:noProof/>
              </w:rPr>
            </w:r>
            <w:r w:rsidRPr="006C58EC">
              <w:rPr>
                <w:rStyle w:val="Hyperlink"/>
                <w:noProof/>
              </w:rPr>
              <w:fldChar w:fldCharType="separate"/>
            </w:r>
            <w:r w:rsidRPr="006C58EC">
              <w:rPr>
                <w:rStyle w:val="Hyperlink"/>
                <w:noProof/>
              </w:rPr>
              <w:t>1.1</w:t>
            </w:r>
            <w:r>
              <w:rPr>
                <w:noProof/>
                <w:lang w:val="en-IN" w:eastAsia="en-IN"/>
              </w:rPr>
              <w:tab/>
            </w:r>
            <w:r w:rsidRPr="006C58EC">
              <w:rPr>
                <w:rStyle w:val="Hyperlink"/>
                <w:noProof/>
              </w:rPr>
              <w:t>Purpose of Document</w:t>
            </w:r>
            <w:r>
              <w:rPr>
                <w:noProof/>
                <w:webHidden/>
              </w:rPr>
              <w:tab/>
            </w:r>
            <w:r>
              <w:rPr>
                <w:noProof/>
                <w:webHidden/>
              </w:rPr>
              <w:fldChar w:fldCharType="begin"/>
            </w:r>
            <w:r>
              <w:rPr>
                <w:noProof/>
                <w:webHidden/>
              </w:rPr>
              <w:instrText xml:space="preserve"> PAGEREF _Toc139454120 \h </w:instrText>
            </w:r>
          </w:ins>
          <w:r>
            <w:rPr>
              <w:noProof/>
              <w:webHidden/>
            </w:rPr>
          </w:r>
          <w:r>
            <w:rPr>
              <w:noProof/>
              <w:webHidden/>
            </w:rPr>
            <w:fldChar w:fldCharType="separate"/>
          </w:r>
          <w:ins w:id="17" w:author="Sampathkumar Chinnaswamy" w:date="2023-07-05T12:55:00Z">
            <w:r>
              <w:rPr>
                <w:noProof/>
                <w:webHidden/>
              </w:rPr>
              <w:t>6</w:t>
            </w:r>
            <w:r>
              <w:rPr>
                <w:noProof/>
                <w:webHidden/>
              </w:rPr>
              <w:fldChar w:fldCharType="end"/>
            </w:r>
            <w:r w:rsidRPr="006C58EC">
              <w:rPr>
                <w:rStyle w:val="Hyperlink"/>
                <w:noProof/>
              </w:rPr>
              <w:fldChar w:fldCharType="end"/>
            </w:r>
          </w:ins>
        </w:p>
        <w:p w14:paraId="67C1A255" w14:textId="77777777" w:rsidR="00537131" w:rsidRDefault="00537131">
          <w:pPr>
            <w:pStyle w:val="TOC2"/>
            <w:tabs>
              <w:tab w:val="left" w:pos="880"/>
              <w:tab w:val="right" w:leader="dot" w:pos="10763"/>
            </w:tabs>
            <w:rPr>
              <w:ins w:id="18" w:author="Sampathkumar Chinnaswamy" w:date="2023-07-05T12:55:00Z"/>
              <w:noProof/>
              <w:lang w:val="en-IN" w:eastAsia="en-IN"/>
            </w:rPr>
          </w:pPr>
          <w:ins w:id="19" w:author="Sampathkumar Chinnaswamy" w:date="2023-07-05T12:55:00Z">
            <w:r w:rsidRPr="006C58EC">
              <w:rPr>
                <w:rStyle w:val="Hyperlink"/>
                <w:noProof/>
              </w:rPr>
              <w:fldChar w:fldCharType="begin"/>
            </w:r>
            <w:r w:rsidRPr="006C58EC">
              <w:rPr>
                <w:rStyle w:val="Hyperlink"/>
                <w:noProof/>
              </w:rPr>
              <w:instrText xml:space="preserve"> </w:instrText>
            </w:r>
            <w:r>
              <w:rPr>
                <w:noProof/>
              </w:rPr>
              <w:instrText>HYPERLINK \l "_Toc139454121"</w:instrText>
            </w:r>
            <w:r w:rsidRPr="006C58EC">
              <w:rPr>
                <w:rStyle w:val="Hyperlink"/>
                <w:noProof/>
              </w:rPr>
              <w:instrText xml:space="preserve"> </w:instrText>
            </w:r>
            <w:r w:rsidRPr="006C58EC">
              <w:rPr>
                <w:rStyle w:val="Hyperlink"/>
                <w:noProof/>
              </w:rPr>
            </w:r>
            <w:r w:rsidRPr="006C58EC">
              <w:rPr>
                <w:rStyle w:val="Hyperlink"/>
                <w:noProof/>
              </w:rPr>
              <w:fldChar w:fldCharType="separate"/>
            </w:r>
            <w:r w:rsidRPr="006C58EC">
              <w:rPr>
                <w:rStyle w:val="Hyperlink"/>
                <w:noProof/>
              </w:rPr>
              <w:t>1.2</w:t>
            </w:r>
            <w:r>
              <w:rPr>
                <w:noProof/>
                <w:lang w:val="en-IN" w:eastAsia="en-IN"/>
              </w:rPr>
              <w:tab/>
            </w:r>
            <w:r w:rsidRPr="006C58EC">
              <w:rPr>
                <w:rStyle w:val="Hyperlink"/>
                <w:noProof/>
              </w:rPr>
              <w:t>Scope of Change</w:t>
            </w:r>
            <w:r>
              <w:rPr>
                <w:noProof/>
                <w:webHidden/>
              </w:rPr>
              <w:tab/>
            </w:r>
            <w:r>
              <w:rPr>
                <w:noProof/>
                <w:webHidden/>
              </w:rPr>
              <w:fldChar w:fldCharType="begin"/>
            </w:r>
            <w:r>
              <w:rPr>
                <w:noProof/>
                <w:webHidden/>
              </w:rPr>
              <w:instrText xml:space="preserve"> PAGEREF _Toc139454121 \h </w:instrText>
            </w:r>
          </w:ins>
          <w:r>
            <w:rPr>
              <w:noProof/>
              <w:webHidden/>
            </w:rPr>
          </w:r>
          <w:r>
            <w:rPr>
              <w:noProof/>
              <w:webHidden/>
            </w:rPr>
            <w:fldChar w:fldCharType="separate"/>
          </w:r>
          <w:ins w:id="20" w:author="Sampathkumar Chinnaswamy" w:date="2023-07-05T12:55:00Z">
            <w:r>
              <w:rPr>
                <w:noProof/>
                <w:webHidden/>
              </w:rPr>
              <w:t>6</w:t>
            </w:r>
            <w:r>
              <w:rPr>
                <w:noProof/>
                <w:webHidden/>
              </w:rPr>
              <w:fldChar w:fldCharType="end"/>
            </w:r>
            <w:r w:rsidRPr="006C58EC">
              <w:rPr>
                <w:rStyle w:val="Hyperlink"/>
                <w:noProof/>
              </w:rPr>
              <w:fldChar w:fldCharType="end"/>
            </w:r>
          </w:ins>
        </w:p>
        <w:p w14:paraId="0A7D74D8" w14:textId="77777777" w:rsidR="00537131" w:rsidRDefault="00537131">
          <w:pPr>
            <w:pStyle w:val="TOC3"/>
            <w:rPr>
              <w:ins w:id="21" w:author="Sampathkumar Chinnaswamy" w:date="2023-07-05T12:55:00Z"/>
              <w:noProof/>
              <w:lang w:val="en-IN" w:eastAsia="en-IN"/>
            </w:rPr>
          </w:pPr>
          <w:ins w:id="22" w:author="Sampathkumar Chinnaswamy" w:date="2023-07-05T12:55:00Z">
            <w:r w:rsidRPr="006C58EC">
              <w:rPr>
                <w:rStyle w:val="Hyperlink"/>
                <w:noProof/>
              </w:rPr>
              <w:fldChar w:fldCharType="begin"/>
            </w:r>
            <w:r w:rsidRPr="006C58EC">
              <w:rPr>
                <w:rStyle w:val="Hyperlink"/>
                <w:noProof/>
              </w:rPr>
              <w:instrText xml:space="preserve"> </w:instrText>
            </w:r>
            <w:r>
              <w:rPr>
                <w:noProof/>
              </w:rPr>
              <w:instrText>HYPERLINK \l "_Toc139454122"</w:instrText>
            </w:r>
            <w:r w:rsidRPr="006C58EC">
              <w:rPr>
                <w:rStyle w:val="Hyperlink"/>
                <w:noProof/>
              </w:rPr>
              <w:instrText xml:space="preserve"> </w:instrText>
            </w:r>
            <w:r w:rsidRPr="006C58EC">
              <w:rPr>
                <w:rStyle w:val="Hyperlink"/>
                <w:noProof/>
              </w:rPr>
            </w:r>
            <w:r w:rsidRPr="006C58EC">
              <w:rPr>
                <w:rStyle w:val="Hyperlink"/>
                <w:noProof/>
              </w:rPr>
              <w:fldChar w:fldCharType="separate"/>
            </w:r>
            <w:r w:rsidRPr="006C58EC">
              <w:rPr>
                <w:rStyle w:val="Hyperlink"/>
                <w:noProof/>
              </w:rPr>
              <w:t>1.2.1</w:t>
            </w:r>
            <w:r>
              <w:rPr>
                <w:noProof/>
                <w:lang w:val="en-IN" w:eastAsia="en-IN"/>
              </w:rPr>
              <w:tab/>
            </w:r>
            <w:r w:rsidRPr="006C58EC">
              <w:rPr>
                <w:rStyle w:val="Hyperlink"/>
                <w:noProof/>
              </w:rPr>
              <w:t>Applicability</w:t>
            </w:r>
            <w:r>
              <w:rPr>
                <w:noProof/>
                <w:webHidden/>
              </w:rPr>
              <w:tab/>
            </w:r>
            <w:r>
              <w:rPr>
                <w:noProof/>
                <w:webHidden/>
              </w:rPr>
              <w:fldChar w:fldCharType="begin"/>
            </w:r>
            <w:r>
              <w:rPr>
                <w:noProof/>
                <w:webHidden/>
              </w:rPr>
              <w:instrText xml:space="preserve"> PAGEREF _Toc139454122 \h </w:instrText>
            </w:r>
          </w:ins>
          <w:r>
            <w:rPr>
              <w:noProof/>
              <w:webHidden/>
            </w:rPr>
          </w:r>
          <w:r>
            <w:rPr>
              <w:noProof/>
              <w:webHidden/>
            </w:rPr>
            <w:fldChar w:fldCharType="separate"/>
          </w:r>
          <w:ins w:id="23" w:author="Sampathkumar Chinnaswamy" w:date="2023-07-05T12:55:00Z">
            <w:r>
              <w:rPr>
                <w:noProof/>
                <w:webHidden/>
              </w:rPr>
              <w:t>6</w:t>
            </w:r>
            <w:r>
              <w:rPr>
                <w:noProof/>
                <w:webHidden/>
              </w:rPr>
              <w:fldChar w:fldCharType="end"/>
            </w:r>
            <w:r w:rsidRPr="006C58EC">
              <w:rPr>
                <w:rStyle w:val="Hyperlink"/>
                <w:noProof/>
              </w:rPr>
              <w:fldChar w:fldCharType="end"/>
            </w:r>
          </w:ins>
        </w:p>
        <w:p w14:paraId="09F82D68" w14:textId="77777777" w:rsidR="00537131" w:rsidRDefault="00537131">
          <w:pPr>
            <w:pStyle w:val="TOC3"/>
            <w:rPr>
              <w:ins w:id="24" w:author="Sampathkumar Chinnaswamy" w:date="2023-07-05T12:55:00Z"/>
              <w:noProof/>
              <w:lang w:val="en-IN" w:eastAsia="en-IN"/>
            </w:rPr>
          </w:pPr>
          <w:ins w:id="25" w:author="Sampathkumar Chinnaswamy" w:date="2023-07-05T12:55:00Z">
            <w:r w:rsidRPr="006C58EC">
              <w:rPr>
                <w:rStyle w:val="Hyperlink"/>
                <w:noProof/>
              </w:rPr>
              <w:fldChar w:fldCharType="begin"/>
            </w:r>
            <w:r w:rsidRPr="006C58EC">
              <w:rPr>
                <w:rStyle w:val="Hyperlink"/>
                <w:noProof/>
              </w:rPr>
              <w:instrText xml:space="preserve"> </w:instrText>
            </w:r>
            <w:r>
              <w:rPr>
                <w:noProof/>
              </w:rPr>
              <w:instrText>HYPERLINK \l "_Toc139454123"</w:instrText>
            </w:r>
            <w:r w:rsidRPr="006C58EC">
              <w:rPr>
                <w:rStyle w:val="Hyperlink"/>
                <w:noProof/>
              </w:rPr>
              <w:instrText xml:space="preserve"> </w:instrText>
            </w:r>
            <w:r w:rsidRPr="006C58EC">
              <w:rPr>
                <w:rStyle w:val="Hyperlink"/>
                <w:noProof/>
              </w:rPr>
            </w:r>
            <w:r w:rsidRPr="006C58EC">
              <w:rPr>
                <w:rStyle w:val="Hyperlink"/>
                <w:noProof/>
              </w:rPr>
              <w:fldChar w:fldCharType="separate"/>
            </w:r>
            <w:r w:rsidRPr="006C58EC">
              <w:rPr>
                <w:rStyle w:val="Hyperlink"/>
                <w:noProof/>
              </w:rPr>
              <w:t>1.2.2</w:t>
            </w:r>
            <w:r>
              <w:rPr>
                <w:noProof/>
                <w:lang w:val="en-IN" w:eastAsia="en-IN"/>
              </w:rPr>
              <w:tab/>
            </w:r>
            <w:r w:rsidRPr="006C58EC">
              <w:rPr>
                <w:rStyle w:val="Hyperlink"/>
                <w:noProof/>
              </w:rPr>
              <w:t>Extra Coverages Maintenance in Rules and Rating Engine</w:t>
            </w:r>
            <w:r>
              <w:rPr>
                <w:noProof/>
                <w:webHidden/>
              </w:rPr>
              <w:tab/>
            </w:r>
            <w:r>
              <w:rPr>
                <w:noProof/>
                <w:webHidden/>
              </w:rPr>
              <w:fldChar w:fldCharType="begin"/>
            </w:r>
            <w:r>
              <w:rPr>
                <w:noProof/>
                <w:webHidden/>
              </w:rPr>
              <w:instrText xml:space="preserve"> PAGEREF _Toc139454123 \h </w:instrText>
            </w:r>
          </w:ins>
          <w:r>
            <w:rPr>
              <w:noProof/>
              <w:webHidden/>
            </w:rPr>
          </w:r>
          <w:r>
            <w:rPr>
              <w:noProof/>
              <w:webHidden/>
            </w:rPr>
            <w:fldChar w:fldCharType="separate"/>
          </w:r>
          <w:ins w:id="26" w:author="Sampathkumar Chinnaswamy" w:date="2023-07-05T12:55:00Z">
            <w:r>
              <w:rPr>
                <w:noProof/>
                <w:webHidden/>
              </w:rPr>
              <w:t>8</w:t>
            </w:r>
            <w:r>
              <w:rPr>
                <w:noProof/>
                <w:webHidden/>
              </w:rPr>
              <w:fldChar w:fldCharType="end"/>
            </w:r>
            <w:r w:rsidRPr="006C58EC">
              <w:rPr>
                <w:rStyle w:val="Hyperlink"/>
                <w:noProof/>
              </w:rPr>
              <w:fldChar w:fldCharType="end"/>
            </w:r>
          </w:ins>
        </w:p>
        <w:p w14:paraId="10F2A555" w14:textId="77777777" w:rsidR="00537131" w:rsidRDefault="00537131">
          <w:pPr>
            <w:pStyle w:val="TOC3"/>
            <w:rPr>
              <w:ins w:id="27" w:author="Sampathkumar Chinnaswamy" w:date="2023-07-05T12:55:00Z"/>
              <w:noProof/>
              <w:lang w:val="en-IN" w:eastAsia="en-IN"/>
            </w:rPr>
          </w:pPr>
          <w:ins w:id="28" w:author="Sampathkumar Chinnaswamy" w:date="2023-07-05T12:55:00Z">
            <w:r w:rsidRPr="006C58EC">
              <w:rPr>
                <w:rStyle w:val="Hyperlink"/>
                <w:noProof/>
              </w:rPr>
              <w:fldChar w:fldCharType="begin"/>
            </w:r>
            <w:r w:rsidRPr="006C58EC">
              <w:rPr>
                <w:rStyle w:val="Hyperlink"/>
                <w:noProof/>
              </w:rPr>
              <w:instrText xml:space="preserve"> </w:instrText>
            </w:r>
            <w:r>
              <w:rPr>
                <w:noProof/>
              </w:rPr>
              <w:instrText>HYPERLINK \l "_Toc139454124"</w:instrText>
            </w:r>
            <w:r w:rsidRPr="006C58EC">
              <w:rPr>
                <w:rStyle w:val="Hyperlink"/>
                <w:noProof/>
              </w:rPr>
              <w:instrText xml:space="preserve"> </w:instrText>
            </w:r>
            <w:r w:rsidRPr="006C58EC">
              <w:rPr>
                <w:rStyle w:val="Hyperlink"/>
                <w:noProof/>
              </w:rPr>
            </w:r>
            <w:r w:rsidRPr="006C58EC">
              <w:rPr>
                <w:rStyle w:val="Hyperlink"/>
                <w:noProof/>
              </w:rPr>
              <w:fldChar w:fldCharType="separate"/>
            </w:r>
            <w:r w:rsidRPr="006C58EC">
              <w:rPr>
                <w:rStyle w:val="Hyperlink"/>
                <w:noProof/>
              </w:rPr>
              <w:t>1.2.3</w:t>
            </w:r>
            <w:r>
              <w:rPr>
                <w:noProof/>
                <w:lang w:val="en-IN" w:eastAsia="en-IN"/>
              </w:rPr>
              <w:tab/>
            </w:r>
            <w:r w:rsidRPr="006C58EC">
              <w:rPr>
                <w:rStyle w:val="Hyperlink"/>
                <w:noProof/>
              </w:rPr>
              <w:t>Make and Model maintenance in Rules and Rating Engine</w:t>
            </w:r>
            <w:r>
              <w:rPr>
                <w:noProof/>
                <w:webHidden/>
              </w:rPr>
              <w:tab/>
            </w:r>
            <w:r>
              <w:rPr>
                <w:noProof/>
                <w:webHidden/>
              </w:rPr>
              <w:fldChar w:fldCharType="begin"/>
            </w:r>
            <w:r>
              <w:rPr>
                <w:noProof/>
                <w:webHidden/>
              </w:rPr>
              <w:instrText xml:space="preserve"> PAGEREF _Toc139454124 \h </w:instrText>
            </w:r>
          </w:ins>
          <w:r>
            <w:rPr>
              <w:noProof/>
              <w:webHidden/>
            </w:rPr>
          </w:r>
          <w:r>
            <w:rPr>
              <w:noProof/>
              <w:webHidden/>
            </w:rPr>
            <w:fldChar w:fldCharType="separate"/>
          </w:r>
          <w:ins w:id="29" w:author="Sampathkumar Chinnaswamy" w:date="2023-07-05T12:55:00Z">
            <w:r>
              <w:rPr>
                <w:noProof/>
                <w:webHidden/>
              </w:rPr>
              <w:t>8</w:t>
            </w:r>
            <w:r>
              <w:rPr>
                <w:noProof/>
                <w:webHidden/>
              </w:rPr>
              <w:fldChar w:fldCharType="end"/>
            </w:r>
            <w:r w:rsidRPr="006C58EC">
              <w:rPr>
                <w:rStyle w:val="Hyperlink"/>
                <w:noProof/>
              </w:rPr>
              <w:fldChar w:fldCharType="end"/>
            </w:r>
          </w:ins>
        </w:p>
        <w:p w14:paraId="47BD6A59" w14:textId="77777777" w:rsidR="00537131" w:rsidRDefault="00537131">
          <w:pPr>
            <w:pStyle w:val="TOC3"/>
            <w:rPr>
              <w:ins w:id="30" w:author="Sampathkumar Chinnaswamy" w:date="2023-07-05T12:55:00Z"/>
              <w:noProof/>
              <w:lang w:val="en-IN" w:eastAsia="en-IN"/>
            </w:rPr>
          </w:pPr>
          <w:ins w:id="31" w:author="Sampathkumar Chinnaswamy" w:date="2023-07-05T12:55:00Z">
            <w:r w:rsidRPr="006C58EC">
              <w:rPr>
                <w:rStyle w:val="Hyperlink"/>
                <w:noProof/>
              </w:rPr>
              <w:fldChar w:fldCharType="begin"/>
            </w:r>
            <w:r w:rsidRPr="006C58EC">
              <w:rPr>
                <w:rStyle w:val="Hyperlink"/>
                <w:noProof/>
              </w:rPr>
              <w:instrText xml:space="preserve"> </w:instrText>
            </w:r>
            <w:r>
              <w:rPr>
                <w:noProof/>
              </w:rPr>
              <w:instrText>HYPERLINK \l "_Toc139454125"</w:instrText>
            </w:r>
            <w:r w:rsidRPr="006C58EC">
              <w:rPr>
                <w:rStyle w:val="Hyperlink"/>
                <w:noProof/>
              </w:rPr>
              <w:instrText xml:space="preserve"> </w:instrText>
            </w:r>
            <w:r w:rsidRPr="006C58EC">
              <w:rPr>
                <w:rStyle w:val="Hyperlink"/>
                <w:noProof/>
              </w:rPr>
            </w:r>
            <w:r w:rsidRPr="006C58EC">
              <w:rPr>
                <w:rStyle w:val="Hyperlink"/>
                <w:noProof/>
              </w:rPr>
              <w:fldChar w:fldCharType="separate"/>
            </w:r>
            <w:r w:rsidRPr="006C58EC">
              <w:rPr>
                <w:rStyle w:val="Hyperlink"/>
                <w:noProof/>
              </w:rPr>
              <w:t>1.2.4</w:t>
            </w:r>
            <w:r>
              <w:rPr>
                <w:noProof/>
                <w:lang w:val="en-IN" w:eastAsia="en-IN"/>
              </w:rPr>
              <w:tab/>
            </w:r>
            <w:r w:rsidRPr="006C58EC">
              <w:rPr>
                <w:rStyle w:val="Hyperlink"/>
                <w:noProof/>
              </w:rPr>
              <w:t>Agent Group Maintenance</w:t>
            </w:r>
            <w:r>
              <w:rPr>
                <w:noProof/>
                <w:webHidden/>
              </w:rPr>
              <w:tab/>
            </w:r>
            <w:r>
              <w:rPr>
                <w:noProof/>
                <w:webHidden/>
              </w:rPr>
              <w:fldChar w:fldCharType="begin"/>
            </w:r>
            <w:r>
              <w:rPr>
                <w:noProof/>
                <w:webHidden/>
              </w:rPr>
              <w:instrText xml:space="preserve"> PAGEREF _Toc139454125 \h </w:instrText>
            </w:r>
          </w:ins>
          <w:r>
            <w:rPr>
              <w:noProof/>
              <w:webHidden/>
            </w:rPr>
          </w:r>
          <w:r>
            <w:rPr>
              <w:noProof/>
              <w:webHidden/>
            </w:rPr>
            <w:fldChar w:fldCharType="separate"/>
          </w:r>
          <w:ins w:id="32" w:author="Sampathkumar Chinnaswamy" w:date="2023-07-05T12:55:00Z">
            <w:r>
              <w:rPr>
                <w:noProof/>
                <w:webHidden/>
              </w:rPr>
              <w:t>9</w:t>
            </w:r>
            <w:r>
              <w:rPr>
                <w:noProof/>
                <w:webHidden/>
              </w:rPr>
              <w:fldChar w:fldCharType="end"/>
            </w:r>
            <w:r w:rsidRPr="006C58EC">
              <w:rPr>
                <w:rStyle w:val="Hyperlink"/>
                <w:noProof/>
              </w:rPr>
              <w:fldChar w:fldCharType="end"/>
            </w:r>
          </w:ins>
        </w:p>
        <w:p w14:paraId="48A5A236" w14:textId="77777777" w:rsidR="00537131" w:rsidRDefault="00537131">
          <w:pPr>
            <w:pStyle w:val="TOC3"/>
            <w:rPr>
              <w:ins w:id="33" w:author="Sampathkumar Chinnaswamy" w:date="2023-07-05T12:55:00Z"/>
              <w:noProof/>
              <w:lang w:val="en-IN" w:eastAsia="en-IN"/>
            </w:rPr>
          </w:pPr>
          <w:ins w:id="34" w:author="Sampathkumar Chinnaswamy" w:date="2023-07-05T12:55:00Z">
            <w:r w:rsidRPr="006C58EC">
              <w:rPr>
                <w:rStyle w:val="Hyperlink"/>
                <w:noProof/>
              </w:rPr>
              <w:fldChar w:fldCharType="begin"/>
            </w:r>
            <w:r w:rsidRPr="006C58EC">
              <w:rPr>
                <w:rStyle w:val="Hyperlink"/>
                <w:noProof/>
              </w:rPr>
              <w:instrText xml:space="preserve"> </w:instrText>
            </w:r>
            <w:r>
              <w:rPr>
                <w:noProof/>
              </w:rPr>
              <w:instrText>HYPERLINK \l "_Toc139454126"</w:instrText>
            </w:r>
            <w:r w:rsidRPr="006C58EC">
              <w:rPr>
                <w:rStyle w:val="Hyperlink"/>
                <w:noProof/>
              </w:rPr>
              <w:instrText xml:space="preserve"> </w:instrText>
            </w:r>
            <w:r w:rsidRPr="006C58EC">
              <w:rPr>
                <w:rStyle w:val="Hyperlink"/>
                <w:noProof/>
              </w:rPr>
            </w:r>
            <w:r w:rsidRPr="006C58EC">
              <w:rPr>
                <w:rStyle w:val="Hyperlink"/>
                <w:noProof/>
              </w:rPr>
              <w:fldChar w:fldCharType="separate"/>
            </w:r>
            <w:r w:rsidRPr="006C58EC">
              <w:rPr>
                <w:rStyle w:val="Hyperlink"/>
                <w:noProof/>
              </w:rPr>
              <w:t>1.2.5</w:t>
            </w:r>
            <w:r>
              <w:rPr>
                <w:noProof/>
                <w:lang w:val="en-IN" w:eastAsia="en-IN"/>
              </w:rPr>
              <w:tab/>
            </w:r>
            <w:r w:rsidRPr="006C58EC">
              <w:rPr>
                <w:rStyle w:val="Hyperlink"/>
                <w:noProof/>
              </w:rPr>
              <w:t>Risk Criteria Maintenance</w:t>
            </w:r>
            <w:r>
              <w:rPr>
                <w:noProof/>
                <w:webHidden/>
              </w:rPr>
              <w:tab/>
            </w:r>
            <w:r>
              <w:rPr>
                <w:noProof/>
                <w:webHidden/>
              </w:rPr>
              <w:fldChar w:fldCharType="begin"/>
            </w:r>
            <w:r>
              <w:rPr>
                <w:noProof/>
                <w:webHidden/>
              </w:rPr>
              <w:instrText xml:space="preserve"> PAGEREF _Toc139454126 \h </w:instrText>
            </w:r>
          </w:ins>
          <w:r>
            <w:rPr>
              <w:noProof/>
              <w:webHidden/>
            </w:rPr>
          </w:r>
          <w:r>
            <w:rPr>
              <w:noProof/>
              <w:webHidden/>
            </w:rPr>
            <w:fldChar w:fldCharType="separate"/>
          </w:r>
          <w:ins w:id="35" w:author="Sampathkumar Chinnaswamy" w:date="2023-07-05T12:55:00Z">
            <w:r>
              <w:rPr>
                <w:noProof/>
                <w:webHidden/>
              </w:rPr>
              <w:t>9</w:t>
            </w:r>
            <w:r>
              <w:rPr>
                <w:noProof/>
                <w:webHidden/>
              </w:rPr>
              <w:fldChar w:fldCharType="end"/>
            </w:r>
            <w:r w:rsidRPr="006C58EC">
              <w:rPr>
                <w:rStyle w:val="Hyperlink"/>
                <w:noProof/>
              </w:rPr>
              <w:fldChar w:fldCharType="end"/>
            </w:r>
          </w:ins>
        </w:p>
        <w:p w14:paraId="154CCF35" w14:textId="77777777" w:rsidR="00537131" w:rsidRDefault="00537131">
          <w:pPr>
            <w:pStyle w:val="TOC3"/>
            <w:rPr>
              <w:ins w:id="36" w:author="Sampathkumar Chinnaswamy" w:date="2023-07-05T12:55:00Z"/>
              <w:noProof/>
              <w:lang w:val="en-IN" w:eastAsia="en-IN"/>
            </w:rPr>
          </w:pPr>
          <w:ins w:id="37" w:author="Sampathkumar Chinnaswamy" w:date="2023-07-05T12:55:00Z">
            <w:r w:rsidRPr="006C58EC">
              <w:rPr>
                <w:rStyle w:val="Hyperlink"/>
                <w:noProof/>
              </w:rPr>
              <w:fldChar w:fldCharType="begin"/>
            </w:r>
            <w:r w:rsidRPr="006C58EC">
              <w:rPr>
                <w:rStyle w:val="Hyperlink"/>
                <w:noProof/>
              </w:rPr>
              <w:instrText xml:space="preserve"> </w:instrText>
            </w:r>
            <w:r>
              <w:rPr>
                <w:noProof/>
              </w:rPr>
              <w:instrText>HYPERLINK \l "_Toc139454128"</w:instrText>
            </w:r>
            <w:r w:rsidRPr="006C58EC">
              <w:rPr>
                <w:rStyle w:val="Hyperlink"/>
                <w:noProof/>
              </w:rPr>
              <w:instrText xml:space="preserve"> </w:instrText>
            </w:r>
            <w:r w:rsidRPr="006C58EC">
              <w:rPr>
                <w:rStyle w:val="Hyperlink"/>
                <w:noProof/>
              </w:rPr>
            </w:r>
            <w:r w:rsidRPr="006C58EC">
              <w:rPr>
                <w:rStyle w:val="Hyperlink"/>
                <w:noProof/>
              </w:rPr>
              <w:fldChar w:fldCharType="separate"/>
            </w:r>
            <w:r w:rsidRPr="006C58EC">
              <w:rPr>
                <w:rStyle w:val="Hyperlink"/>
                <w:noProof/>
              </w:rPr>
              <w:t>1.2.6</w:t>
            </w:r>
            <w:r>
              <w:rPr>
                <w:noProof/>
                <w:lang w:val="en-IN" w:eastAsia="en-IN"/>
              </w:rPr>
              <w:tab/>
            </w:r>
            <w:r w:rsidRPr="006C58EC">
              <w:rPr>
                <w:rStyle w:val="Hyperlink"/>
                <w:noProof/>
              </w:rPr>
              <w:t>Vehicle Type Code Maintenance</w:t>
            </w:r>
            <w:r>
              <w:rPr>
                <w:noProof/>
                <w:webHidden/>
              </w:rPr>
              <w:tab/>
            </w:r>
            <w:r>
              <w:rPr>
                <w:noProof/>
                <w:webHidden/>
              </w:rPr>
              <w:fldChar w:fldCharType="begin"/>
            </w:r>
            <w:r>
              <w:rPr>
                <w:noProof/>
                <w:webHidden/>
              </w:rPr>
              <w:instrText xml:space="preserve"> PAGEREF _Toc139454128 \h </w:instrText>
            </w:r>
          </w:ins>
          <w:r>
            <w:rPr>
              <w:noProof/>
              <w:webHidden/>
            </w:rPr>
          </w:r>
          <w:r>
            <w:rPr>
              <w:noProof/>
              <w:webHidden/>
            </w:rPr>
            <w:fldChar w:fldCharType="separate"/>
          </w:r>
          <w:ins w:id="38" w:author="Sampathkumar Chinnaswamy" w:date="2023-07-05T12:55:00Z">
            <w:r>
              <w:rPr>
                <w:noProof/>
                <w:webHidden/>
              </w:rPr>
              <w:t>10</w:t>
            </w:r>
            <w:r>
              <w:rPr>
                <w:noProof/>
                <w:webHidden/>
              </w:rPr>
              <w:fldChar w:fldCharType="end"/>
            </w:r>
            <w:r w:rsidRPr="006C58EC">
              <w:rPr>
                <w:rStyle w:val="Hyperlink"/>
                <w:noProof/>
              </w:rPr>
              <w:fldChar w:fldCharType="end"/>
            </w:r>
          </w:ins>
        </w:p>
        <w:p w14:paraId="3EB5D2B6" w14:textId="77777777" w:rsidR="00537131" w:rsidRDefault="00537131">
          <w:pPr>
            <w:pStyle w:val="TOC3"/>
            <w:rPr>
              <w:ins w:id="39" w:author="Sampathkumar Chinnaswamy" w:date="2023-07-05T12:55:00Z"/>
              <w:noProof/>
              <w:lang w:val="en-IN" w:eastAsia="en-IN"/>
            </w:rPr>
          </w:pPr>
          <w:ins w:id="40" w:author="Sampathkumar Chinnaswamy" w:date="2023-07-05T12:55:00Z">
            <w:r w:rsidRPr="006C58EC">
              <w:rPr>
                <w:rStyle w:val="Hyperlink"/>
                <w:noProof/>
              </w:rPr>
              <w:fldChar w:fldCharType="begin"/>
            </w:r>
            <w:r w:rsidRPr="006C58EC">
              <w:rPr>
                <w:rStyle w:val="Hyperlink"/>
                <w:noProof/>
              </w:rPr>
              <w:instrText xml:space="preserve"> </w:instrText>
            </w:r>
            <w:r>
              <w:rPr>
                <w:noProof/>
              </w:rPr>
              <w:instrText>HYPERLINK \l "_Toc139454130"</w:instrText>
            </w:r>
            <w:r w:rsidRPr="006C58EC">
              <w:rPr>
                <w:rStyle w:val="Hyperlink"/>
                <w:noProof/>
              </w:rPr>
              <w:instrText xml:space="preserve"> </w:instrText>
            </w:r>
            <w:r w:rsidRPr="006C58EC">
              <w:rPr>
                <w:rStyle w:val="Hyperlink"/>
                <w:noProof/>
              </w:rPr>
            </w:r>
            <w:r w:rsidRPr="006C58EC">
              <w:rPr>
                <w:rStyle w:val="Hyperlink"/>
                <w:noProof/>
              </w:rPr>
              <w:fldChar w:fldCharType="separate"/>
            </w:r>
            <w:r w:rsidRPr="006C58EC">
              <w:rPr>
                <w:rStyle w:val="Hyperlink"/>
                <w:noProof/>
              </w:rPr>
              <w:t>1.2.7</w:t>
            </w:r>
            <w:r>
              <w:rPr>
                <w:noProof/>
                <w:lang w:val="en-IN" w:eastAsia="en-IN"/>
              </w:rPr>
              <w:tab/>
            </w:r>
            <w:r w:rsidRPr="006C58EC">
              <w:rPr>
                <w:rStyle w:val="Hyperlink"/>
                <w:noProof/>
              </w:rPr>
              <w:t>Pricing Data Maintenance</w:t>
            </w:r>
            <w:r>
              <w:rPr>
                <w:noProof/>
                <w:webHidden/>
              </w:rPr>
              <w:tab/>
            </w:r>
            <w:r>
              <w:rPr>
                <w:noProof/>
                <w:webHidden/>
              </w:rPr>
              <w:fldChar w:fldCharType="begin"/>
            </w:r>
            <w:r>
              <w:rPr>
                <w:noProof/>
                <w:webHidden/>
              </w:rPr>
              <w:instrText xml:space="preserve"> PAGEREF _Toc139454130 \h </w:instrText>
            </w:r>
          </w:ins>
          <w:r>
            <w:rPr>
              <w:noProof/>
              <w:webHidden/>
            </w:rPr>
          </w:r>
          <w:r>
            <w:rPr>
              <w:noProof/>
              <w:webHidden/>
            </w:rPr>
            <w:fldChar w:fldCharType="separate"/>
          </w:r>
          <w:ins w:id="41" w:author="Sampathkumar Chinnaswamy" w:date="2023-07-05T12:55:00Z">
            <w:r>
              <w:rPr>
                <w:noProof/>
                <w:webHidden/>
              </w:rPr>
              <w:t>10</w:t>
            </w:r>
            <w:r>
              <w:rPr>
                <w:noProof/>
                <w:webHidden/>
              </w:rPr>
              <w:fldChar w:fldCharType="end"/>
            </w:r>
            <w:r w:rsidRPr="006C58EC">
              <w:rPr>
                <w:rStyle w:val="Hyperlink"/>
                <w:noProof/>
              </w:rPr>
              <w:fldChar w:fldCharType="end"/>
            </w:r>
          </w:ins>
        </w:p>
        <w:p w14:paraId="60615B45" w14:textId="77777777" w:rsidR="00537131" w:rsidRDefault="00537131">
          <w:pPr>
            <w:pStyle w:val="TOC3"/>
            <w:rPr>
              <w:ins w:id="42" w:author="Sampathkumar Chinnaswamy" w:date="2023-07-05T12:55:00Z"/>
              <w:noProof/>
              <w:lang w:val="en-IN" w:eastAsia="en-IN"/>
            </w:rPr>
          </w:pPr>
          <w:ins w:id="43" w:author="Sampathkumar Chinnaswamy" w:date="2023-07-05T12:55:00Z">
            <w:r w:rsidRPr="006C58EC">
              <w:rPr>
                <w:rStyle w:val="Hyperlink"/>
                <w:noProof/>
              </w:rPr>
              <w:fldChar w:fldCharType="begin"/>
            </w:r>
            <w:r w:rsidRPr="006C58EC">
              <w:rPr>
                <w:rStyle w:val="Hyperlink"/>
                <w:noProof/>
              </w:rPr>
              <w:instrText xml:space="preserve"> </w:instrText>
            </w:r>
            <w:r>
              <w:rPr>
                <w:noProof/>
              </w:rPr>
              <w:instrText>HYPERLINK \l "_Toc139454131"</w:instrText>
            </w:r>
            <w:r w:rsidRPr="006C58EC">
              <w:rPr>
                <w:rStyle w:val="Hyperlink"/>
                <w:noProof/>
              </w:rPr>
              <w:instrText xml:space="preserve"> </w:instrText>
            </w:r>
            <w:r w:rsidRPr="006C58EC">
              <w:rPr>
                <w:rStyle w:val="Hyperlink"/>
                <w:noProof/>
              </w:rPr>
            </w:r>
            <w:r w:rsidRPr="006C58EC">
              <w:rPr>
                <w:rStyle w:val="Hyperlink"/>
                <w:noProof/>
              </w:rPr>
              <w:fldChar w:fldCharType="separate"/>
            </w:r>
            <w:r w:rsidRPr="006C58EC">
              <w:rPr>
                <w:rStyle w:val="Hyperlink"/>
                <w:noProof/>
              </w:rPr>
              <w:t>1.2.8</w:t>
            </w:r>
            <w:r>
              <w:rPr>
                <w:noProof/>
                <w:lang w:val="en-IN" w:eastAsia="en-IN"/>
              </w:rPr>
              <w:tab/>
            </w:r>
            <w:r w:rsidRPr="006C58EC">
              <w:rPr>
                <w:rStyle w:val="Hyperlink"/>
                <w:noProof/>
              </w:rPr>
              <w:t>Pricing / Rule Serial Number</w:t>
            </w:r>
            <w:r>
              <w:rPr>
                <w:noProof/>
                <w:webHidden/>
              </w:rPr>
              <w:tab/>
            </w:r>
            <w:r>
              <w:rPr>
                <w:noProof/>
                <w:webHidden/>
              </w:rPr>
              <w:fldChar w:fldCharType="begin"/>
            </w:r>
            <w:r>
              <w:rPr>
                <w:noProof/>
                <w:webHidden/>
              </w:rPr>
              <w:instrText xml:space="preserve"> PAGEREF _Toc139454131 \h </w:instrText>
            </w:r>
          </w:ins>
          <w:r>
            <w:rPr>
              <w:noProof/>
              <w:webHidden/>
            </w:rPr>
          </w:r>
          <w:r>
            <w:rPr>
              <w:noProof/>
              <w:webHidden/>
            </w:rPr>
            <w:fldChar w:fldCharType="separate"/>
          </w:r>
          <w:ins w:id="44" w:author="Sampathkumar Chinnaswamy" w:date="2023-07-05T12:55:00Z">
            <w:r>
              <w:rPr>
                <w:noProof/>
                <w:webHidden/>
              </w:rPr>
              <w:t>17</w:t>
            </w:r>
            <w:r>
              <w:rPr>
                <w:noProof/>
                <w:webHidden/>
              </w:rPr>
              <w:fldChar w:fldCharType="end"/>
            </w:r>
            <w:r w:rsidRPr="006C58EC">
              <w:rPr>
                <w:rStyle w:val="Hyperlink"/>
                <w:noProof/>
              </w:rPr>
              <w:fldChar w:fldCharType="end"/>
            </w:r>
          </w:ins>
        </w:p>
        <w:p w14:paraId="11F74707" w14:textId="77777777" w:rsidR="00537131" w:rsidRDefault="00537131">
          <w:pPr>
            <w:pStyle w:val="TOC3"/>
            <w:rPr>
              <w:ins w:id="45" w:author="Sampathkumar Chinnaswamy" w:date="2023-07-05T12:55:00Z"/>
              <w:noProof/>
              <w:lang w:val="en-IN" w:eastAsia="en-IN"/>
            </w:rPr>
          </w:pPr>
          <w:ins w:id="46" w:author="Sampathkumar Chinnaswamy" w:date="2023-07-05T12:55:00Z">
            <w:r w:rsidRPr="006C58EC">
              <w:rPr>
                <w:rStyle w:val="Hyperlink"/>
                <w:noProof/>
              </w:rPr>
              <w:fldChar w:fldCharType="begin"/>
            </w:r>
            <w:r w:rsidRPr="006C58EC">
              <w:rPr>
                <w:rStyle w:val="Hyperlink"/>
                <w:noProof/>
              </w:rPr>
              <w:instrText xml:space="preserve"> </w:instrText>
            </w:r>
            <w:r>
              <w:rPr>
                <w:noProof/>
              </w:rPr>
              <w:instrText>HYPERLINK \l "_Toc139454134"</w:instrText>
            </w:r>
            <w:r w:rsidRPr="006C58EC">
              <w:rPr>
                <w:rStyle w:val="Hyperlink"/>
                <w:noProof/>
              </w:rPr>
              <w:instrText xml:space="preserve"> </w:instrText>
            </w:r>
            <w:r w:rsidRPr="006C58EC">
              <w:rPr>
                <w:rStyle w:val="Hyperlink"/>
                <w:noProof/>
              </w:rPr>
            </w:r>
            <w:r w:rsidRPr="006C58EC">
              <w:rPr>
                <w:rStyle w:val="Hyperlink"/>
                <w:noProof/>
              </w:rPr>
              <w:fldChar w:fldCharType="separate"/>
            </w:r>
            <w:r w:rsidRPr="006C58EC">
              <w:rPr>
                <w:rStyle w:val="Hyperlink"/>
                <w:noProof/>
              </w:rPr>
              <w:t>1.2.9</w:t>
            </w:r>
            <w:r>
              <w:rPr>
                <w:noProof/>
                <w:lang w:val="en-IN" w:eastAsia="en-IN"/>
              </w:rPr>
              <w:tab/>
            </w:r>
            <w:r w:rsidRPr="006C58EC">
              <w:rPr>
                <w:rStyle w:val="Hyperlink"/>
                <w:noProof/>
              </w:rPr>
              <w:t>Request and Response from Rules and Rating Engine</w:t>
            </w:r>
            <w:r>
              <w:rPr>
                <w:noProof/>
                <w:webHidden/>
              </w:rPr>
              <w:tab/>
            </w:r>
            <w:r>
              <w:rPr>
                <w:noProof/>
                <w:webHidden/>
              </w:rPr>
              <w:fldChar w:fldCharType="begin"/>
            </w:r>
            <w:r>
              <w:rPr>
                <w:noProof/>
                <w:webHidden/>
              </w:rPr>
              <w:instrText xml:space="preserve"> PAGEREF _Toc139454134 \h </w:instrText>
            </w:r>
          </w:ins>
          <w:r>
            <w:rPr>
              <w:noProof/>
              <w:webHidden/>
            </w:rPr>
          </w:r>
          <w:r>
            <w:rPr>
              <w:noProof/>
              <w:webHidden/>
            </w:rPr>
            <w:fldChar w:fldCharType="separate"/>
          </w:r>
          <w:ins w:id="47" w:author="Sampathkumar Chinnaswamy" w:date="2023-07-05T12:55:00Z">
            <w:r>
              <w:rPr>
                <w:noProof/>
                <w:webHidden/>
              </w:rPr>
              <w:t>23</w:t>
            </w:r>
            <w:r>
              <w:rPr>
                <w:noProof/>
                <w:webHidden/>
              </w:rPr>
              <w:fldChar w:fldCharType="end"/>
            </w:r>
            <w:r w:rsidRPr="006C58EC">
              <w:rPr>
                <w:rStyle w:val="Hyperlink"/>
                <w:noProof/>
              </w:rPr>
              <w:fldChar w:fldCharType="end"/>
            </w:r>
          </w:ins>
        </w:p>
        <w:p w14:paraId="566C8CAB" w14:textId="77777777" w:rsidR="00537131" w:rsidRDefault="00537131">
          <w:pPr>
            <w:pStyle w:val="TOC3"/>
            <w:rPr>
              <w:ins w:id="48" w:author="Sampathkumar Chinnaswamy" w:date="2023-07-05T12:55:00Z"/>
              <w:noProof/>
              <w:lang w:val="en-IN" w:eastAsia="en-IN"/>
            </w:rPr>
          </w:pPr>
          <w:ins w:id="49" w:author="Sampathkumar Chinnaswamy" w:date="2023-07-05T12:55:00Z">
            <w:r w:rsidRPr="006C58EC">
              <w:rPr>
                <w:rStyle w:val="Hyperlink"/>
                <w:noProof/>
              </w:rPr>
              <w:fldChar w:fldCharType="begin"/>
            </w:r>
            <w:r w:rsidRPr="006C58EC">
              <w:rPr>
                <w:rStyle w:val="Hyperlink"/>
                <w:noProof/>
              </w:rPr>
              <w:instrText xml:space="preserve"> </w:instrText>
            </w:r>
            <w:r>
              <w:rPr>
                <w:noProof/>
              </w:rPr>
              <w:instrText>HYPERLINK \l "_Toc139454157"</w:instrText>
            </w:r>
            <w:r w:rsidRPr="006C58EC">
              <w:rPr>
                <w:rStyle w:val="Hyperlink"/>
                <w:noProof/>
              </w:rPr>
              <w:instrText xml:space="preserve"> </w:instrText>
            </w:r>
            <w:r w:rsidRPr="006C58EC">
              <w:rPr>
                <w:rStyle w:val="Hyperlink"/>
                <w:noProof/>
              </w:rPr>
            </w:r>
            <w:r w:rsidRPr="006C58EC">
              <w:rPr>
                <w:rStyle w:val="Hyperlink"/>
                <w:noProof/>
              </w:rPr>
              <w:fldChar w:fldCharType="separate"/>
            </w:r>
            <w:r w:rsidRPr="006C58EC">
              <w:rPr>
                <w:rStyle w:val="Hyperlink"/>
                <w:noProof/>
              </w:rPr>
              <w:t>1.2.10</w:t>
            </w:r>
            <w:r>
              <w:rPr>
                <w:noProof/>
                <w:lang w:val="en-IN" w:eastAsia="en-IN"/>
              </w:rPr>
              <w:tab/>
            </w:r>
            <w:r w:rsidRPr="006C58EC">
              <w:rPr>
                <w:rStyle w:val="Hyperlink"/>
                <w:noProof/>
              </w:rPr>
              <w:t>Contribution Calculation</w:t>
            </w:r>
            <w:r>
              <w:rPr>
                <w:noProof/>
                <w:webHidden/>
              </w:rPr>
              <w:tab/>
            </w:r>
            <w:r>
              <w:rPr>
                <w:noProof/>
                <w:webHidden/>
              </w:rPr>
              <w:fldChar w:fldCharType="begin"/>
            </w:r>
            <w:r>
              <w:rPr>
                <w:noProof/>
                <w:webHidden/>
              </w:rPr>
              <w:instrText xml:space="preserve"> PAGEREF _Toc139454157 \h </w:instrText>
            </w:r>
          </w:ins>
          <w:r>
            <w:rPr>
              <w:noProof/>
              <w:webHidden/>
            </w:rPr>
          </w:r>
          <w:r>
            <w:rPr>
              <w:noProof/>
              <w:webHidden/>
            </w:rPr>
            <w:fldChar w:fldCharType="separate"/>
          </w:r>
          <w:ins w:id="50" w:author="Sampathkumar Chinnaswamy" w:date="2023-07-05T12:55:00Z">
            <w:r>
              <w:rPr>
                <w:noProof/>
                <w:webHidden/>
              </w:rPr>
              <w:t>23</w:t>
            </w:r>
            <w:r>
              <w:rPr>
                <w:noProof/>
                <w:webHidden/>
              </w:rPr>
              <w:fldChar w:fldCharType="end"/>
            </w:r>
            <w:r w:rsidRPr="006C58EC">
              <w:rPr>
                <w:rStyle w:val="Hyperlink"/>
                <w:noProof/>
              </w:rPr>
              <w:fldChar w:fldCharType="end"/>
            </w:r>
          </w:ins>
        </w:p>
        <w:p w14:paraId="1D5D4DA5" w14:textId="77777777" w:rsidR="00537131" w:rsidRDefault="00537131">
          <w:pPr>
            <w:pStyle w:val="TOC3"/>
            <w:rPr>
              <w:ins w:id="51" w:author="Sampathkumar Chinnaswamy" w:date="2023-07-05T12:55:00Z"/>
              <w:noProof/>
              <w:lang w:val="en-IN" w:eastAsia="en-IN"/>
            </w:rPr>
          </w:pPr>
          <w:ins w:id="52" w:author="Sampathkumar Chinnaswamy" w:date="2023-07-05T12:55:00Z">
            <w:r w:rsidRPr="006C58EC">
              <w:rPr>
                <w:rStyle w:val="Hyperlink"/>
                <w:noProof/>
              </w:rPr>
              <w:fldChar w:fldCharType="begin"/>
            </w:r>
            <w:r w:rsidRPr="006C58EC">
              <w:rPr>
                <w:rStyle w:val="Hyperlink"/>
                <w:noProof/>
              </w:rPr>
              <w:instrText xml:space="preserve"> </w:instrText>
            </w:r>
            <w:r>
              <w:rPr>
                <w:noProof/>
              </w:rPr>
              <w:instrText>HYPERLINK \l "_Toc139454159"</w:instrText>
            </w:r>
            <w:r w:rsidRPr="006C58EC">
              <w:rPr>
                <w:rStyle w:val="Hyperlink"/>
                <w:noProof/>
              </w:rPr>
              <w:instrText xml:space="preserve"> </w:instrText>
            </w:r>
            <w:r w:rsidRPr="006C58EC">
              <w:rPr>
                <w:rStyle w:val="Hyperlink"/>
                <w:noProof/>
              </w:rPr>
            </w:r>
            <w:r w:rsidRPr="006C58EC">
              <w:rPr>
                <w:rStyle w:val="Hyperlink"/>
                <w:noProof/>
              </w:rPr>
              <w:fldChar w:fldCharType="separate"/>
            </w:r>
            <w:r w:rsidRPr="006C58EC">
              <w:rPr>
                <w:rStyle w:val="Hyperlink"/>
                <w:noProof/>
              </w:rPr>
              <w:t>1.2.11</w:t>
            </w:r>
            <w:r>
              <w:rPr>
                <w:noProof/>
                <w:lang w:val="en-IN" w:eastAsia="en-IN"/>
              </w:rPr>
              <w:tab/>
            </w:r>
            <w:r w:rsidRPr="006C58EC">
              <w:rPr>
                <w:rStyle w:val="Hyperlink"/>
                <w:noProof/>
              </w:rPr>
              <w:t>Pricing Serial Number Transactions</w:t>
            </w:r>
            <w:r>
              <w:rPr>
                <w:noProof/>
                <w:webHidden/>
              </w:rPr>
              <w:tab/>
            </w:r>
            <w:r>
              <w:rPr>
                <w:noProof/>
                <w:webHidden/>
              </w:rPr>
              <w:fldChar w:fldCharType="begin"/>
            </w:r>
            <w:r>
              <w:rPr>
                <w:noProof/>
                <w:webHidden/>
              </w:rPr>
              <w:instrText xml:space="preserve"> PAGEREF _Toc139454159 \h </w:instrText>
            </w:r>
          </w:ins>
          <w:r>
            <w:rPr>
              <w:noProof/>
              <w:webHidden/>
            </w:rPr>
          </w:r>
          <w:r>
            <w:rPr>
              <w:noProof/>
              <w:webHidden/>
            </w:rPr>
            <w:fldChar w:fldCharType="separate"/>
          </w:r>
          <w:ins w:id="53" w:author="Sampathkumar Chinnaswamy" w:date="2023-07-05T12:55:00Z">
            <w:r>
              <w:rPr>
                <w:noProof/>
                <w:webHidden/>
              </w:rPr>
              <w:t>31</w:t>
            </w:r>
            <w:r>
              <w:rPr>
                <w:noProof/>
                <w:webHidden/>
              </w:rPr>
              <w:fldChar w:fldCharType="end"/>
            </w:r>
            <w:r w:rsidRPr="006C58EC">
              <w:rPr>
                <w:rStyle w:val="Hyperlink"/>
                <w:noProof/>
              </w:rPr>
              <w:fldChar w:fldCharType="end"/>
            </w:r>
          </w:ins>
        </w:p>
        <w:p w14:paraId="1F787E66" w14:textId="77777777" w:rsidR="00537131" w:rsidRDefault="00537131">
          <w:pPr>
            <w:pStyle w:val="TOC3"/>
            <w:rPr>
              <w:ins w:id="54" w:author="Sampathkumar Chinnaswamy" w:date="2023-07-05T12:55:00Z"/>
              <w:noProof/>
              <w:lang w:val="en-IN" w:eastAsia="en-IN"/>
            </w:rPr>
          </w:pPr>
          <w:ins w:id="55" w:author="Sampathkumar Chinnaswamy" w:date="2023-07-05T12:55:00Z">
            <w:r w:rsidRPr="006C58EC">
              <w:rPr>
                <w:rStyle w:val="Hyperlink"/>
                <w:noProof/>
              </w:rPr>
              <w:fldChar w:fldCharType="begin"/>
            </w:r>
            <w:r w:rsidRPr="006C58EC">
              <w:rPr>
                <w:rStyle w:val="Hyperlink"/>
                <w:noProof/>
              </w:rPr>
              <w:instrText xml:space="preserve"> </w:instrText>
            </w:r>
            <w:r>
              <w:rPr>
                <w:noProof/>
              </w:rPr>
              <w:instrText>HYPERLINK \l "_Toc139454160"</w:instrText>
            </w:r>
            <w:r w:rsidRPr="006C58EC">
              <w:rPr>
                <w:rStyle w:val="Hyperlink"/>
                <w:noProof/>
              </w:rPr>
              <w:instrText xml:space="preserve"> </w:instrText>
            </w:r>
            <w:r w:rsidRPr="006C58EC">
              <w:rPr>
                <w:rStyle w:val="Hyperlink"/>
                <w:noProof/>
              </w:rPr>
            </w:r>
            <w:r w:rsidRPr="006C58EC">
              <w:rPr>
                <w:rStyle w:val="Hyperlink"/>
                <w:noProof/>
              </w:rPr>
              <w:fldChar w:fldCharType="separate"/>
            </w:r>
            <w:r w:rsidRPr="006C58EC">
              <w:rPr>
                <w:rStyle w:val="Hyperlink"/>
                <w:noProof/>
              </w:rPr>
              <w:t>1.2.12</w:t>
            </w:r>
            <w:r>
              <w:rPr>
                <w:noProof/>
                <w:lang w:val="en-IN" w:eastAsia="en-IN"/>
              </w:rPr>
              <w:tab/>
            </w:r>
            <w:r w:rsidRPr="006C58EC">
              <w:rPr>
                <w:rStyle w:val="Hyperlink"/>
                <w:noProof/>
              </w:rPr>
              <w:t>Storage in the Rules and Rating Engine</w:t>
            </w:r>
            <w:r>
              <w:rPr>
                <w:noProof/>
                <w:webHidden/>
              </w:rPr>
              <w:tab/>
            </w:r>
            <w:r>
              <w:rPr>
                <w:noProof/>
                <w:webHidden/>
              </w:rPr>
              <w:fldChar w:fldCharType="begin"/>
            </w:r>
            <w:r>
              <w:rPr>
                <w:noProof/>
                <w:webHidden/>
              </w:rPr>
              <w:instrText xml:space="preserve"> PAGEREF _Toc139454160 \h </w:instrText>
            </w:r>
          </w:ins>
          <w:r>
            <w:rPr>
              <w:noProof/>
              <w:webHidden/>
            </w:rPr>
          </w:r>
          <w:r>
            <w:rPr>
              <w:noProof/>
              <w:webHidden/>
            </w:rPr>
            <w:fldChar w:fldCharType="separate"/>
          </w:r>
          <w:ins w:id="56" w:author="Sampathkumar Chinnaswamy" w:date="2023-07-05T12:55:00Z">
            <w:r>
              <w:rPr>
                <w:noProof/>
                <w:webHidden/>
              </w:rPr>
              <w:t>33</w:t>
            </w:r>
            <w:r>
              <w:rPr>
                <w:noProof/>
                <w:webHidden/>
              </w:rPr>
              <w:fldChar w:fldCharType="end"/>
            </w:r>
            <w:r w:rsidRPr="006C58EC">
              <w:rPr>
                <w:rStyle w:val="Hyperlink"/>
                <w:noProof/>
              </w:rPr>
              <w:fldChar w:fldCharType="end"/>
            </w:r>
          </w:ins>
        </w:p>
        <w:p w14:paraId="6C95BF28" w14:textId="77777777" w:rsidR="00537131" w:rsidRDefault="00537131">
          <w:pPr>
            <w:pStyle w:val="TOC3"/>
            <w:rPr>
              <w:ins w:id="57" w:author="Sampathkumar Chinnaswamy" w:date="2023-07-05T12:55:00Z"/>
              <w:noProof/>
              <w:lang w:val="en-IN" w:eastAsia="en-IN"/>
            </w:rPr>
          </w:pPr>
          <w:ins w:id="58" w:author="Sampathkumar Chinnaswamy" w:date="2023-07-05T12:55:00Z">
            <w:r w:rsidRPr="006C58EC">
              <w:rPr>
                <w:rStyle w:val="Hyperlink"/>
                <w:noProof/>
              </w:rPr>
              <w:fldChar w:fldCharType="begin"/>
            </w:r>
            <w:r w:rsidRPr="006C58EC">
              <w:rPr>
                <w:rStyle w:val="Hyperlink"/>
                <w:noProof/>
              </w:rPr>
              <w:instrText xml:space="preserve"> </w:instrText>
            </w:r>
            <w:r>
              <w:rPr>
                <w:noProof/>
              </w:rPr>
              <w:instrText>HYPERLINK \l "_Toc139454161"</w:instrText>
            </w:r>
            <w:r w:rsidRPr="006C58EC">
              <w:rPr>
                <w:rStyle w:val="Hyperlink"/>
                <w:noProof/>
              </w:rPr>
              <w:instrText xml:space="preserve"> </w:instrText>
            </w:r>
            <w:r w:rsidRPr="006C58EC">
              <w:rPr>
                <w:rStyle w:val="Hyperlink"/>
                <w:noProof/>
              </w:rPr>
            </w:r>
            <w:r w:rsidRPr="006C58EC">
              <w:rPr>
                <w:rStyle w:val="Hyperlink"/>
                <w:noProof/>
              </w:rPr>
              <w:fldChar w:fldCharType="separate"/>
            </w:r>
            <w:r w:rsidRPr="006C58EC">
              <w:rPr>
                <w:rStyle w:val="Hyperlink"/>
                <w:noProof/>
              </w:rPr>
              <w:t>1.2.13</w:t>
            </w:r>
            <w:r>
              <w:rPr>
                <w:noProof/>
                <w:lang w:val="en-IN" w:eastAsia="en-IN"/>
              </w:rPr>
              <w:tab/>
            </w:r>
            <w:r w:rsidRPr="006C58EC">
              <w:rPr>
                <w:rStyle w:val="Hyperlink"/>
                <w:noProof/>
              </w:rPr>
              <w:t>Audit Log</w:t>
            </w:r>
            <w:r>
              <w:rPr>
                <w:noProof/>
                <w:webHidden/>
              </w:rPr>
              <w:tab/>
            </w:r>
            <w:r>
              <w:rPr>
                <w:noProof/>
                <w:webHidden/>
              </w:rPr>
              <w:fldChar w:fldCharType="begin"/>
            </w:r>
            <w:r>
              <w:rPr>
                <w:noProof/>
                <w:webHidden/>
              </w:rPr>
              <w:instrText xml:space="preserve"> PAGEREF _Toc139454161 \h </w:instrText>
            </w:r>
          </w:ins>
          <w:r>
            <w:rPr>
              <w:noProof/>
              <w:webHidden/>
            </w:rPr>
          </w:r>
          <w:r>
            <w:rPr>
              <w:noProof/>
              <w:webHidden/>
            </w:rPr>
            <w:fldChar w:fldCharType="separate"/>
          </w:r>
          <w:ins w:id="59" w:author="Sampathkumar Chinnaswamy" w:date="2023-07-05T12:55:00Z">
            <w:r>
              <w:rPr>
                <w:noProof/>
                <w:webHidden/>
              </w:rPr>
              <w:t>33</w:t>
            </w:r>
            <w:r>
              <w:rPr>
                <w:noProof/>
                <w:webHidden/>
              </w:rPr>
              <w:fldChar w:fldCharType="end"/>
            </w:r>
            <w:r w:rsidRPr="006C58EC">
              <w:rPr>
                <w:rStyle w:val="Hyperlink"/>
                <w:noProof/>
              </w:rPr>
              <w:fldChar w:fldCharType="end"/>
            </w:r>
          </w:ins>
        </w:p>
        <w:p w14:paraId="47D352E6" w14:textId="77777777" w:rsidR="00537131" w:rsidRDefault="00537131">
          <w:pPr>
            <w:pStyle w:val="TOC3"/>
            <w:rPr>
              <w:ins w:id="60" w:author="Sampathkumar Chinnaswamy" w:date="2023-07-05T12:55:00Z"/>
              <w:noProof/>
              <w:lang w:val="en-IN" w:eastAsia="en-IN"/>
            </w:rPr>
          </w:pPr>
          <w:ins w:id="61" w:author="Sampathkumar Chinnaswamy" w:date="2023-07-05T12:55:00Z">
            <w:r w:rsidRPr="006C58EC">
              <w:rPr>
                <w:rStyle w:val="Hyperlink"/>
                <w:noProof/>
              </w:rPr>
              <w:fldChar w:fldCharType="begin"/>
            </w:r>
            <w:r w:rsidRPr="006C58EC">
              <w:rPr>
                <w:rStyle w:val="Hyperlink"/>
                <w:noProof/>
              </w:rPr>
              <w:instrText xml:space="preserve"> </w:instrText>
            </w:r>
            <w:r>
              <w:rPr>
                <w:noProof/>
              </w:rPr>
              <w:instrText>HYPERLINK \l "_Toc139454162"</w:instrText>
            </w:r>
            <w:r w:rsidRPr="006C58EC">
              <w:rPr>
                <w:rStyle w:val="Hyperlink"/>
                <w:noProof/>
              </w:rPr>
              <w:instrText xml:space="preserve"> </w:instrText>
            </w:r>
            <w:r w:rsidRPr="006C58EC">
              <w:rPr>
                <w:rStyle w:val="Hyperlink"/>
                <w:noProof/>
              </w:rPr>
            </w:r>
            <w:r w:rsidRPr="006C58EC">
              <w:rPr>
                <w:rStyle w:val="Hyperlink"/>
                <w:noProof/>
              </w:rPr>
              <w:fldChar w:fldCharType="separate"/>
            </w:r>
            <w:r w:rsidRPr="006C58EC">
              <w:rPr>
                <w:rStyle w:val="Hyperlink"/>
                <w:noProof/>
              </w:rPr>
              <w:t>1.2.14</w:t>
            </w:r>
            <w:r>
              <w:rPr>
                <w:noProof/>
                <w:lang w:val="en-IN" w:eastAsia="en-IN"/>
              </w:rPr>
              <w:tab/>
            </w:r>
            <w:r w:rsidRPr="006C58EC">
              <w:rPr>
                <w:rStyle w:val="Hyperlink"/>
                <w:noProof/>
              </w:rPr>
              <w:t>Rules and Rating Engine Sample Screens</w:t>
            </w:r>
            <w:r>
              <w:rPr>
                <w:noProof/>
                <w:webHidden/>
              </w:rPr>
              <w:tab/>
            </w:r>
            <w:r>
              <w:rPr>
                <w:noProof/>
                <w:webHidden/>
              </w:rPr>
              <w:fldChar w:fldCharType="begin"/>
            </w:r>
            <w:r>
              <w:rPr>
                <w:noProof/>
                <w:webHidden/>
              </w:rPr>
              <w:instrText xml:space="preserve"> PAGEREF _Toc139454162 \h </w:instrText>
            </w:r>
          </w:ins>
          <w:r>
            <w:rPr>
              <w:noProof/>
              <w:webHidden/>
            </w:rPr>
          </w:r>
          <w:r>
            <w:rPr>
              <w:noProof/>
              <w:webHidden/>
            </w:rPr>
            <w:fldChar w:fldCharType="separate"/>
          </w:r>
          <w:ins w:id="62" w:author="Sampathkumar Chinnaswamy" w:date="2023-07-05T12:55:00Z">
            <w:r>
              <w:rPr>
                <w:noProof/>
                <w:webHidden/>
              </w:rPr>
              <w:t>33</w:t>
            </w:r>
            <w:r>
              <w:rPr>
                <w:noProof/>
                <w:webHidden/>
              </w:rPr>
              <w:fldChar w:fldCharType="end"/>
            </w:r>
            <w:r w:rsidRPr="006C58EC">
              <w:rPr>
                <w:rStyle w:val="Hyperlink"/>
                <w:noProof/>
              </w:rPr>
              <w:fldChar w:fldCharType="end"/>
            </w:r>
          </w:ins>
        </w:p>
        <w:p w14:paraId="112014A7" w14:textId="77777777" w:rsidR="00537131" w:rsidRDefault="00537131">
          <w:pPr>
            <w:pStyle w:val="TOC3"/>
            <w:rPr>
              <w:ins w:id="63" w:author="Sampathkumar Chinnaswamy" w:date="2023-07-05T12:55:00Z"/>
              <w:noProof/>
              <w:lang w:val="en-IN" w:eastAsia="en-IN"/>
            </w:rPr>
          </w:pPr>
          <w:ins w:id="64" w:author="Sampathkumar Chinnaswamy" w:date="2023-07-05T12:55:00Z">
            <w:r w:rsidRPr="006C58EC">
              <w:rPr>
                <w:rStyle w:val="Hyperlink"/>
                <w:noProof/>
              </w:rPr>
              <w:fldChar w:fldCharType="begin"/>
            </w:r>
            <w:r w:rsidRPr="006C58EC">
              <w:rPr>
                <w:rStyle w:val="Hyperlink"/>
                <w:noProof/>
              </w:rPr>
              <w:instrText xml:space="preserve"> </w:instrText>
            </w:r>
            <w:r>
              <w:rPr>
                <w:noProof/>
              </w:rPr>
              <w:instrText>HYPERLINK \l "_Toc139454163"</w:instrText>
            </w:r>
            <w:r w:rsidRPr="006C58EC">
              <w:rPr>
                <w:rStyle w:val="Hyperlink"/>
                <w:noProof/>
              </w:rPr>
              <w:instrText xml:space="preserve"> </w:instrText>
            </w:r>
            <w:r w:rsidRPr="006C58EC">
              <w:rPr>
                <w:rStyle w:val="Hyperlink"/>
                <w:noProof/>
              </w:rPr>
            </w:r>
            <w:r w:rsidRPr="006C58EC">
              <w:rPr>
                <w:rStyle w:val="Hyperlink"/>
                <w:noProof/>
              </w:rPr>
              <w:fldChar w:fldCharType="separate"/>
            </w:r>
            <w:r w:rsidRPr="006C58EC">
              <w:rPr>
                <w:rStyle w:val="Hyperlink"/>
                <w:noProof/>
              </w:rPr>
              <w:t>1.2.15</w:t>
            </w:r>
            <w:r>
              <w:rPr>
                <w:noProof/>
                <w:lang w:val="en-IN" w:eastAsia="en-IN"/>
              </w:rPr>
              <w:tab/>
            </w:r>
            <w:r w:rsidRPr="006C58EC">
              <w:rPr>
                <w:rStyle w:val="Hyperlink"/>
                <w:noProof/>
              </w:rPr>
              <w:t>Functions available in Rules and Rating Engine.</w:t>
            </w:r>
            <w:r>
              <w:rPr>
                <w:noProof/>
                <w:webHidden/>
              </w:rPr>
              <w:tab/>
            </w:r>
            <w:r>
              <w:rPr>
                <w:noProof/>
                <w:webHidden/>
              </w:rPr>
              <w:fldChar w:fldCharType="begin"/>
            </w:r>
            <w:r>
              <w:rPr>
                <w:noProof/>
                <w:webHidden/>
              </w:rPr>
              <w:instrText xml:space="preserve"> PAGEREF _Toc139454163 \h </w:instrText>
            </w:r>
          </w:ins>
          <w:r>
            <w:rPr>
              <w:noProof/>
              <w:webHidden/>
            </w:rPr>
          </w:r>
          <w:r>
            <w:rPr>
              <w:noProof/>
              <w:webHidden/>
            </w:rPr>
            <w:fldChar w:fldCharType="separate"/>
          </w:r>
          <w:ins w:id="65" w:author="Sampathkumar Chinnaswamy" w:date="2023-07-05T12:55:00Z">
            <w:r>
              <w:rPr>
                <w:noProof/>
                <w:webHidden/>
              </w:rPr>
              <w:t>35</w:t>
            </w:r>
            <w:r>
              <w:rPr>
                <w:noProof/>
                <w:webHidden/>
              </w:rPr>
              <w:fldChar w:fldCharType="end"/>
            </w:r>
            <w:r w:rsidRPr="006C58EC">
              <w:rPr>
                <w:rStyle w:val="Hyperlink"/>
                <w:noProof/>
              </w:rPr>
              <w:fldChar w:fldCharType="end"/>
            </w:r>
          </w:ins>
        </w:p>
        <w:p w14:paraId="16C50F01" w14:textId="77777777" w:rsidR="00537131" w:rsidRDefault="00537131">
          <w:pPr>
            <w:pStyle w:val="TOC3"/>
            <w:rPr>
              <w:ins w:id="66" w:author="Sampathkumar Chinnaswamy" w:date="2023-07-05T12:55:00Z"/>
              <w:noProof/>
              <w:lang w:val="en-IN" w:eastAsia="en-IN"/>
            </w:rPr>
          </w:pPr>
          <w:ins w:id="67" w:author="Sampathkumar Chinnaswamy" w:date="2023-07-05T12:55:00Z">
            <w:r w:rsidRPr="006C58EC">
              <w:rPr>
                <w:rStyle w:val="Hyperlink"/>
                <w:noProof/>
              </w:rPr>
              <w:fldChar w:fldCharType="begin"/>
            </w:r>
            <w:r w:rsidRPr="006C58EC">
              <w:rPr>
                <w:rStyle w:val="Hyperlink"/>
                <w:noProof/>
              </w:rPr>
              <w:instrText xml:space="preserve"> </w:instrText>
            </w:r>
            <w:r>
              <w:rPr>
                <w:noProof/>
              </w:rPr>
              <w:instrText>HYPERLINK \l "_Toc139454164"</w:instrText>
            </w:r>
            <w:r w:rsidRPr="006C58EC">
              <w:rPr>
                <w:rStyle w:val="Hyperlink"/>
                <w:noProof/>
              </w:rPr>
              <w:instrText xml:space="preserve"> </w:instrText>
            </w:r>
            <w:r w:rsidRPr="006C58EC">
              <w:rPr>
                <w:rStyle w:val="Hyperlink"/>
                <w:noProof/>
              </w:rPr>
            </w:r>
            <w:r w:rsidRPr="006C58EC">
              <w:rPr>
                <w:rStyle w:val="Hyperlink"/>
                <w:noProof/>
              </w:rPr>
              <w:fldChar w:fldCharType="separate"/>
            </w:r>
            <w:r w:rsidRPr="006C58EC">
              <w:rPr>
                <w:rStyle w:val="Hyperlink"/>
                <w:noProof/>
              </w:rPr>
              <w:t>1.2.16</w:t>
            </w:r>
            <w:r>
              <w:rPr>
                <w:noProof/>
                <w:lang w:val="en-IN" w:eastAsia="en-IN"/>
              </w:rPr>
              <w:tab/>
            </w:r>
            <w:r w:rsidRPr="006C58EC">
              <w:rPr>
                <w:rStyle w:val="Hyperlink"/>
                <w:noProof/>
              </w:rPr>
              <w:t>Business process Flow</w:t>
            </w:r>
            <w:r>
              <w:rPr>
                <w:noProof/>
                <w:webHidden/>
              </w:rPr>
              <w:tab/>
            </w:r>
            <w:r>
              <w:rPr>
                <w:noProof/>
                <w:webHidden/>
              </w:rPr>
              <w:fldChar w:fldCharType="begin"/>
            </w:r>
            <w:r>
              <w:rPr>
                <w:noProof/>
                <w:webHidden/>
              </w:rPr>
              <w:instrText xml:space="preserve"> PAGEREF _Toc139454164 \h </w:instrText>
            </w:r>
          </w:ins>
          <w:r>
            <w:rPr>
              <w:noProof/>
              <w:webHidden/>
            </w:rPr>
          </w:r>
          <w:r>
            <w:rPr>
              <w:noProof/>
              <w:webHidden/>
            </w:rPr>
            <w:fldChar w:fldCharType="separate"/>
          </w:r>
          <w:ins w:id="68" w:author="Sampathkumar Chinnaswamy" w:date="2023-07-05T12:55:00Z">
            <w:r>
              <w:rPr>
                <w:noProof/>
                <w:webHidden/>
              </w:rPr>
              <w:t>37</w:t>
            </w:r>
            <w:r>
              <w:rPr>
                <w:noProof/>
                <w:webHidden/>
              </w:rPr>
              <w:fldChar w:fldCharType="end"/>
            </w:r>
            <w:r w:rsidRPr="006C58EC">
              <w:rPr>
                <w:rStyle w:val="Hyperlink"/>
                <w:noProof/>
              </w:rPr>
              <w:fldChar w:fldCharType="end"/>
            </w:r>
          </w:ins>
        </w:p>
        <w:p w14:paraId="20DD6604" w14:textId="77777777" w:rsidR="00537131" w:rsidRDefault="00537131">
          <w:pPr>
            <w:pStyle w:val="TOC2"/>
            <w:tabs>
              <w:tab w:val="left" w:pos="880"/>
              <w:tab w:val="right" w:leader="dot" w:pos="10763"/>
            </w:tabs>
            <w:rPr>
              <w:ins w:id="69" w:author="Sampathkumar Chinnaswamy" w:date="2023-07-05T12:55:00Z"/>
              <w:noProof/>
              <w:lang w:val="en-IN" w:eastAsia="en-IN"/>
            </w:rPr>
          </w:pPr>
          <w:ins w:id="70" w:author="Sampathkumar Chinnaswamy" w:date="2023-07-05T12:55:00Z">
            <w:r w:rsidRPr="006C58EC">
              <w:rPr>
                <w:rStyle w:val="Hyperlink"/>
                <w:noProof/>
              </w:rPr>
              <w:fldChar w:fldCharType="begin"/>
            </w:r>
            <w:r w:rsidRPr="006C58EC">
              <w:rPr>
                <w:rStyle w:val="Hyperlink"/>
                <w:noProof/>
              </w:rPr>
              <w:instrText xml:space="preserve"> </w:instrText>
            </w:r>
            <w:r>
              <w:rPr>
                <w:noProof/>
              </w:rPr>
              <w:instrText>HYPERLINK \l "_Toc139454165"</w:instrText>
            </w:r>
            <w:r w:rsidRPr="006C58EC">
              <w:rPr>
                <w:rStyle w:val="Hyperlink"/>
                <w:noProof/>
              </w:rPr>
              <w:instrText xml:space="preserve"> </w:instrText>
            </w:r>
            <w:r w:rsidRPr="006C58EC">
              <w:rPr>
                <w:rStyle w:val="Hyperlink"/>
                <w:noProof/>
              </w:rPr>
            </w:r>
            <w:r w:rsidRPr="006C58EC">
              <w:rPr>
                <w:rStyle w:val="Hyperlink"/>
                <w:noProof/>
              </w:rPr>
              <w:fldChar w:fldCharType="separate"/>
            </w:r>
            <w:r w:rsidRPr="006C58EC">
              <w:rPr>
                <w:rStyle w:val="Hyperlink"/>
                <w:noProof/>
              </w:rPr>
              <w:t>1.3</w:t>
            </w:r>
            <w:r>
              <w:rPr>
                <w:noProof/>
                <w:lang w:val="en-IN" w:eastAsia="en-IN"/>
              </w:rPr>
              <w:tab/>
            </w:r>
            <w:r w:rsidRPr="006C58EC">
              <w:rPr>
                <w:rStyle w:val="Hyperlink"/>
                <w:noProof/>
              </w:rPr>
              <w:t>Definition of Terminologies Used</w:t>
            </w:r>
            <w:r>
              <w:rPr>
                <w:noProof/>
                <w:webHidden/>
              </w:rPr>
              <w:tab/>
            </w:r>
            <w:r>
              <w:rPr>
                <w:noProof/>
                <w:webHidden/>
              </w:rPr>
              <w:fldChar w:fldCharType="begin"/>
            </w:r>
            <w:r>
              <w:rPr>
                <w:noProof/>
                <w:webHidden/>
              </w:rPr>
              <w:instrText xml:space="preserve"> PAGEREF _Toc139454165 \h </w:instrText>
            </w:r>
          </w:ins>
          <w:r>
            <w:rPr>
              <w:noProof/>
              <w:webHidden/>
            </w:rPr>
          </w:r>
          <w:r>
            <w:rPr>
              <w:noProof/>
              <w:webHidden/>
            </w:rPr>
            <w:fldChar w:fldCharType="separate"/>
          </w:r>
          <w:ins w:id="71" w:author="Sampathkumar Chinnaswamy" w:date="2023-07-05T12:55:00Z">
            <w:r>
              <w:rPr>
                <w:noProof/>
                <w:webHidden/>
              </w:rPr>
              <w:t>37</w:t>
            </w:r>
            <w:r>
              <w:rPr>
                <w:noProof/>
                <w:webHidden/>
              </w:rPr>
              <w:fldChar w:fldCharType="end"/>
            </w:r>
            <w:r w:rsidRPr="006C58EC">
              <w:rPr>
                <w:rStyle w:val="Hyperlink"/>
                <w:noProof/>
              </w:rPr>
              <w:fldChar w:fldCharType="end"/>
            </w:r>
          </w:ins>
        </w:p>
        <w:p w14:paraId="689F7A52" w14:textId="77777777" w:rsidR="00537131" w:rsidRDefault="00537131">
          <w:pPr>
            <w:pStyle w:val="TOC1"/>
            <w:tabs>
              <w:tab w:val="left" w:pos="440"/>
              <w:tab w:val="right" w:leader="dot" w:pos="10763"/>
            </w:tabs>
            <w:rPr>
              <w:ins w:id="72" w:author="Sampathkumar Chinnaswamy" w:date="2023-07-05T12:55:00Z"/>
              <w:noProof/>
              <w:lang w:val="en-IN" w:eastAsia="en-IN"/>
            </w:rPr>
          </w:pPr>
          <w:ins w:id="73" w:author="Sampathkumar Chinnaswamy" w:date="2023-07-05T12:55:00Z">
            <w:r w:rsidRPr="006C58EC">
              <w:rPr>
                <w:rStyle w:val="Hyperlink"/>
                <w:noProof/>
              </w:rPr>
              <w:fldChar w:fldCharType="begin"/>
            </w:r>
            <w:r w:rsidRPr="006C58EC">
              <w:rPr>
                <w:rStyle w:val="Hyperlink"/>
                <w:noProof/>
              </w:rPr>
              <w:instrText xml:space="preserve"> </w:instrText>
            </w:r>
            <w:r>
              <w:rPr>
                <w:noProof/>
              </w:rPr>
              <w:instrText>HYPERLINK \l "_Toc139454166"</w:instrText>
            </w:r>
            <w:r w:rsidRPr="006C58EC">
              <w:rPr>
                <w:rStyle w:val="Hyperlink"/>
                <w:noProof/>
              </w:rPr>
              <w:instrText xml:space="preserve"> </w:instrText>
            </w:r>
            <w:r w:rsidRPr="006C58EC">
              <w:rPr>
                <w:rStyle w:val="Hyperlink"/>
                <w:noProof/>
              </w:rPr>
            </w:r>
            <w:r w:rsidRPr="006C58EC">
              <w:rPr>
                <w:rStyle w:val="Hyperlink"/>
                <w:noProof/>
              </w:rPr>
              <w:fldChar w:fldCharType="separate"/>
            </w:r>
            <w:r w:rsidRPr="006C58EC">
              <w:rPr>
                <w:rStyle w:val="Hyperlink"/>
                <w:noProof/>
              </w:rPr>
              <w:t>2</w:t>
            </w:r>
            <w:r>
              <w:rPr>
                <w:noProof/>
                <w:lang w:val="en-IN" w:eastAsia="en-IN"/>
              </w:rPr>
              <w:tab/>
            </w:r>
            <w:r w:rsidRPr="006C58EC">
              <w:rPr>
                <w:rStyle w:val="Hyperlink"/>
                <w:noProof/>
              </w:rPr>
              <w:t>Appendix</w:t>
            </w:r>
            <w:r>
              <w:rPr>
                <w:noProof/>
                <w:webHidden/>
              </w:rPr>
              <w:tab/>
            </w:r>
            <w:r>
              <w:rPr>
                <w:noProof/>
                <w:webHidden/>
              </w:rPr>
              <w:fldChar w:fldCharType="begin"/>
            </w:r>
            <w:r>
              <w:rPr>
                <w:noProof/>
                <w:webHidden/>
              </w:rPr>
              <w:instrText xml:space="preserve"> PAGEREF _Toc139454166 \h </w:instrText>
            </w:r>
          </w:ins>
          <w:r>
            <w:rPr>
              <w:noProof/>
              <w:webHidden/>
            </w:rPr>
          </w:r>
          <w:r>
            <w:rPr>
              <w:noProof/>
              <w:webHidden/>
            </w:rPr>
            <w:fldChar w:fldCharType="separate"/>
          </w:r>
          <w:ins w:id="74" w:author="Sampathkumar Chinnaswamy" w:date="2023-07-05T12:55:00Z">
            <w:r>
              <w:rPr>
                <w:noProof/>
                <w:webHidden/>
              </w:rPr>
              <w:t>37</w:t>
            </w:r>
            <w:r>
              <w:rPr>
                <w:noProof/>
                <w:webHidden/>
              </w:rPr>
              <w:fldChar w:fldCharType="end"/>
            </w:r>
            <w:r w:rsidRPr="006C58EC">
              <w:rPr>
                <w:rStyle w:val="Hyperlink"/>
                <w:noProof/>
              </w:rPr>
              <w:fldChar w:fldCharType="end"/>
            </w:r>
          </w:ins>
        </w:p>
        <w:p w14:paraId="3A53A850" w14:textId="77777777" w:rsidR="00330D75" w:rsidDel="00DA5D5C" w:rsidRDefault="00330D75">
          <w:pPr>
            <w:pStyle w:val="TOC1"/>
            <w:tabs>
              <w:tab w:val="left" w:pos="440"/>
              <w:tab w:val="right" w:leader="dot" w:pos="10763"/>
            </w:tabs>
            <w:rPr>
              <w:del w:id="75" w:author="Sampathkumar Chinnaswamy" w:date="2023-06-21T17:19:00Z"/>
              <w:noProof/>
              <w:lang w:val="en-IN" w:eastAsia="en-IN"/>
            </w:rPr>
          </w:pPr>
          <w:del w:id="76" w:author="Sampathkumar Chinnaswamy" w:date="2023-06-21T17:19:00Z">
            <w:r w:rsidRPr="00DA5D5C" w:rsidDel="00DA5D5C">
              <w:rPr>
                <w:rStyle w:val="Hyperlink"/>
                <w:noProof/>
              </w:rPr>
              <w:delText>1</w:delText>
            </w:r>
            <w:r w:rsidDel="00DA5D5C">
              <w:rPr>
                <w:noProof/>
                <w:lang w:val="en-IN" w:eastAsia="en-IN"/>
              </w:rPr>
              <w:tab/>
            </w:r>
            <w:r w:rsidRPr="00DA5D5C" w:rsidDel="00DA5D5C">
              <w:rPr>
                <w:rStyle w:val="Hyperlink"/>
                <w:noProof/>
              </w:rPr>
              <w:delText>Introduction</w:delText>
            </w:r>
            <w:r w:rsidDel="00DA5D5C">
              <w:rPr>
                <w:noProof/>
                <w:webHidden/>
              </w:rPr>
              <w:tab/>
              <w:delText>5</w:delText>
            </w:r>
          </w:del>
        </w:p>
        <w:p w14:paraId="366CCCEB" w14:textId="77777777" w:rsidR="00330D75" w:rsidDel="00DA5D5C" w:rsidRDefault="00330D75">
          <w:pPr>
            <w:pStyle w:val="TOC2"/>
            <w:tabs>
              <w:tab w:val="left" w:pos="880"/>
              <w:tab w:val="right" w:leader="dot" w:pos="10763"/>
            </w:tabs>
            <w:rPr>
              <w:del w:id="77" w:author="Sampathkumar Chinnaswamy" w:date="2023-06-21T17:19:00Z"/>
              <w:noProof/>
              <w:lang w:val="en-IN" w:eastAsia="en-IN"/>
            </w:rPr>
          </w:pPr>
          <w:del w:id="78" w:author="Sampathkumar Chinnaswamy" w:date="2023-06-21T17:19:00Z">
            <w:r w:rsidRPr="00DA5D5C" w:rsidDel="00DA5D5C">
              <w:rPr>
                <w:rStyle w:val="Hyperlink"/>
                <w:noProof/>
              </w:rPr>
              <w:delText>1.1</w:delText>
            </w:r>
            <w:r w:rsidDel="00DA5D5C">
              <w:rPr>
                <w:noProof/>
                <w:lang w:val="en-IN" w:eastAsia="en-IN"/>
              </w:rPr>
              <w:tab/>
            </w:r>
            <w:r w:rsidRPr="00DA5D5C" w:rsidDel="00DA5D5C">
              <w:rPr>
                <w:rStyle w:val="Hyperlink"/>
                <w:noProof/>
              </w:rPr>
              <w:delText>Purpose of Document</w:delText>
            </w:r>
            <w:r w:rsidDel="00DA5D5C">
              <w:rPr>
                <w:noProof/>
                <w:webHidden/>
              </w:rPr>
              <w:tab/>
              <w:delText>5</w:delText>
            </w:r>
          </w:del>
        </w:p>
        <w:p w14:paraId="06FE34A2" w14:textId="77777777" w:rsidR="00330D75" w:rsidDel="00DA5D5C" w:rsidRDefault="00330D75">
          <w:pPr>
            <w:pStyle w:val="TOC2"/>
            <w:tabs>
              <w:tab w:val="left" w:pos="880"/>
              <w:tab w:val="right" w:leader="dot" w:pos="10763"/>
            </w:tabs>
            <w:rPr>
              <w:del w:id="79" w:author="Sampathkumar Chinnaswamy" w:date="2023-06-21T17:19:00Z"/>
              <w:noProof/>
              <w:lang w:val="en-IN" w:eastAsia="en-IN"/>
            </w:rPr>
          </w:pPr>
          <w:del w:id="80" w:author="Sampathkumar Chinnaswamy" w:date="2023-06-21T17:19:00Z">
            <w:r w:rsidRPr="00DA5D5C" w:rsidDel="00DA5D5C">
              <w:rPr>
                <w:rStyle w:val="Hyperlink"/>
                <w:noProof/>
              </w:rPr>
              <w:delText>1.2</w:delText>
            </w:r>
            <w:r w:rsidDel="00DA5D5C">
              <w:rPr>
                <w:noProof/>
                <w:lang w:val="en-IN" w:eastAsia="en-IN"/>
              </w:rPr>
              <w:tab/>
            </w:r>
            <w:r w:rsidRPr="00DA5D5C" w:rsidDel="00DA5D5C">
              <w:rPr>
                <w:rStyle w:val="Hyperlink"/>
                <w:noProof/>
              </w:rPr>
              <w:delText>Scope of Change</w:delText>
            </w:r>
            <w:r w:rsidDel="00DA5D5C">
              <w:rPr>
                <w:noProof/>
                <w:webHidden/>
              </w:rPr>
              <w:tab/>
              <w:delText>5</w:delText>
            </w:r>
          </w:del>
        </w:p>
        <w:p w14:paraId="6135D57C" w14:textId="77777777" w:rsidR="00330D75" w:rsidDel="00DA5D5C" w:rsidRDefault="00330D75" w:rsidP="00BF6D06">
          <w:pPr>
            <w:pStyle w:val="TOC3"/>
            <w:rPr>
              <w:del w:id="81" w:author="Sampathkumar Chinnaswamy" w:date="2023-06-21T17:19:00Z"/>
              <w:noProof/>
              <w:lang w:val="en-IN" w:eastAsia="en-IN"/>
            </w:rPr>
          </w:pPr>
          <w:del w:id="82" w:author="Sampathkumar Chinnaswamy" w:date="2023-06-21T17:19:00Z">
            <w:r w:rsidRPr="00DA5D5C" w:rsidDel="00DA5D5C">
              <w:rPr>
                <w:rStyle w:val="Hyperlink"/>
                <w:noProof/>
              </w:rPr>
              <w:delText>1.2.1</w:delText>
            </w:r>
            <w:r w:rsidDel="00DA5D5C">
              <w:rPr>
                <w:noProof/>
                <w:lang w:val="en-IN" w:eastAsia="en-IN"/>
              </w:rPr>
              <w:tab/>
            </w:r>
            <w:r w:rsidRPr="00DA5D5C" w:rsidDel="00DA5D5C">
              <w:rPr>
                <w:rStyle w:val="Hyperlink"/>
                <w:noProof/>
              </w:rPr>
              <w:delText>Applicability</w:delText>
            </w:r>
            <w:r w:rsidDel="00DA5D5C">
              <w:rPr>
                <w:noProof/>
                <w:webHidden/>
              </w:rPr>
              <w:tab/>
              <w:delText>5</w:delText>
            </w:r>
          </w:del>
        </w:p>
        <w:p w14:paraId="694BDD72" w14:textId="77777777" w:rsidR="00330D75" w:rsidDel="00DA5D5C" w:rsidRDefault="00330D75" w:rsidP="00BF6D06">
          <w:pPr>
            <w:pStyle w:val="TOC3"/>
            <w:rPr>
              <w:del w:id="83" w:author="Sampathkumar Chinnaswamy" w:date="2023-06-21T17:19:00Z"/>
              <w:noProof/>
              <w:lang w:val="en-IN" w:eastAsia="en-IN"/>
            </w:rPr>
          </w:pPr>
          <w:del w:id="84" w:author="Sampathkumar Chinnaswamy" w:date="2023-06-21T17:19:00Z">
            <w:r w:rsidRPr="00DA5D5C" w:rsidDel="00DA5D5C">
              <w:rPr>
                <w:rStyle w:val="Hyperlink"/>
                <w:noProof/>
              </w:rPr>
              <w:delText>1.2.2</w:delText>
            </w:r>
            <w:r w:rsidDel="00DA5D5C">
              <w:rPr>
                <w:noProof/>
                <w:lang w:val="en-IN" w:eastAsia="en-IN"/>
              </w:rPr>
              <w:tab/>
            </w:r>
            <w:r w:rsidRPr="00DA5D5C" w:rsidDel="00DA5D5C">
              <w:rPr>
                <w:rStyle w:val="Hyperlink"/>
                <w:noProof/>
              </w:rPr>
              <w:delText>Extra Coverages Maintenance in Rule/Rating Engine</w:delText>
            </w:r>
            <w:r w:rsidDel="00DA5D5C">
              <w:rPr>
                <w:noProof/>
                <w:webHidden/>
              </w:rPr>
              <w:tab/>
              <w:delText>7</w:delText>
            </w:r>
          </w:del>
        </w:p>
        <w:p w14:paraId="1E7B51BB" w14:textId="77777777" w:rsidR="00330D75" w:rsidDel="00DA5D5C" w:rsidRDefault="00330D75" w:rsidP="00BF6D06">
          <w:pPr>
            <w:pStyle w:val="TOC3"/>
            <w:rPr>
              <w:del w:id="85" w:author="Sampathkumar Chinnaswamy" w:date="2023-06-21T17:19:00Z"/>
              <w:noProof/>
              <w:lang w:val="en-IN" w:eastAsia="en-IN"/>
            </w:rPr>
          </w:pPr>
          <w:del w:id="86" w:author="Sampathkumar Chinnaswamy" w:date="2023-06-21T17:19:00Z">
            <w:r w:rsidRPr="00DA5D5C" w:rsidDel="00DA5D5C">
              <w:rPr>
                <w:rStyle w:val="Hyperlink"/>
                <w:noProof/>
              </w:rPr>
              <w:lastRenderedPageBreak/>
              <w:delText>1.2.3</w:delText>
            </w:r>
            <w:r w:rsidDel="00DA5D5C">
              <w:rPr>
                <w:noProof/>
                <w:lang w:val="en-IN" w:eastAsia="en-IN"/>
              </w:rPr>
              <w:tab/>
            </w:r>
            <w:r w:rsidRPr="00DA5D5C" w:rsidDel="00DA5D5C">
              <w:rPr>
                <w:rStyle w:val="Hyperlink"/>
                <w:noProof/>
              </w:rPr>
              <w:delText>Make and Model maintenance in Rule/Rating Engine</w:delText>
            </w:r>
            <w:r w:rsidDel="00DA5D5C">
              <w:rPr>
                <w:noProof/>
                <w:webHidden/>
              </w:rPr>
              <w:tab/>
              <w:delText>7</w:delText>
            </w:r>
          </w:del>
        </w:p>
        <w:p w14:paraId="7BFB3B50" w14:textId="77777777" w:rsidR="00330D75" w:rsidDel="00DA5D5C" w:rsidRDefault="00330D75" w:rsidP="00BF6D06">
          <w:pPr>
            <w:pStyle w:val="TOC3"/>
            <w:rPr>
              <w:del w:id="87" w:author="Sampathkumar Chinnaswamy" w:date="2023-06-21T17:19:00Z"/>
              <w:noProof/>
              <w:lang w:val="en-IN" w:eastAsia="en-IN"/>
            </w:rPr>
          </w:pPr>
          <w:del w:id="88" w:author="Sampathkumar Chinnaswamy" w:date="2023-06-21T17:19:00Z">
            <w:r w:rsidRPr="00DA5D5C" w:rsidDel="00DA5D5C">
              <w:rPr>
                <w:rStyle w:val="Hyperlink"/>
                <w:noProof/>
              </w:rPr>
              <w:delText>1.2.4</w:delText>
            </w:r>
            <w:r w:rsidDel="00DA5D5C">
              <w:rPr>
                <w:noProof/>
                <w:lang w:val="en-IN" w:eastAsia="en-IN"/>
              </w:rPr>
              <w:tab/>
            </w:r>
            <w:r w:rsidRPr="00DA5D5C" w:rsidDel="00DA5D5C">
              <w:rPr>
                <w:rStyle w:val="Hyperlink"/>
                <w:noProof/>
              </w:rPr>
              <w:delText>Agent Group Maintenance</w:delText>
            </w:r>
            <w:r w:rsidDel="00DA5D5C">
              <w:rPr>
                <w:noProof/>
                <w:webHidden/>
              </w:rPr>
              <w:tab/>
              <w:delText>8</w:delText>
            </w:r>
          </w:del>
        </w:p>
        <w:p w14:paraId="701F57BB" w14:textId="77777777" w:rsidR="00330D75" w:rsidDel="00DA5D5C" w:rsidRDefault="00330D75" w:rsidP="00BF6D06">
          <w:pPr>
            <w:pStyle w:val="TOC3"/>
            <w:rPr>
              <w:del w:id="89" w:author="Sampathkumar Chinnaswamy" w:date="2023-06-21T17:19:00Z"/>
              <w:noProof/>
              <w:lang w:val="en-IN" w:eastAsia="en-IN"/>
            </w:rPr>
          </w:pPr>
          <w:del w:id="90" w:author="Sampathkumar Chinnaswamy" w:date="2023-06-21T17:19:00Z">
            <w:r w:rsidRPr="00DA5D5C" w:rsidDel="00DA5D5C">
              <w:rPr>
                <w:rStyle w:val="Hyperlink"/>
                <w:noProof/>
              </w:rPr>
              <w:delText>1.2.5</w:delText>
            </w:r>
            <w:r w:rsidDel="00DA5D5C">
              <w:rPr>
                <w:noProof/>
                <w:lang w:val="en-IN" w:eastAsia="en-IN"/>
              </w:rPr>
              <w:tab/>
            </w:r>
            <w:r w:rsidRPr="00DA5D5C" w:rsidDel="00DA5D5C">
              <w:rPr>
                <w:rStyle w:val="Hyperlink"/>
                <w:noProof/>
              </w:rPr>
              <w:delText>Refer Risk Criteria Maintenance</w:delText>
            </w:r>
            <w:r w:rsidDel="00DA5D5C">
              <w:rPr>
                <w:noProof/>
                <w:webHidden/>
              </w:rPr>
              <w:tab/>
              <w:delText>9</w:delText>
            </w:r>
          </w:del>
        </w:p>
        <w:p w14:paraId="7D75A1E2" w14:textId="77777777" w:rsidR="00330D75" w:rsidDel="00DA5D5C" w:rsidRDefault="00330D75" w:rsidP="00BF6D06">
          <w:pPr>
            <w:pStyle w:val="TOC3"/>
            <w:rPr>
              <w:del w:id="91" w:author="Sampathkumar Chinnaswamy" w:date="2023-06-21T17:19:00Z"/>
              <w:noProof/>
              <w:lang w:val="en-IN" w:eastAsia="en-IN"/>
            </w:rPr>
          </w:pPr>
          <w:del w:id="92" w:author="Sampathkumar Chinnaswamy" w:date="2023-06-21T17:19:00Z">
            <w:r w:rsidRPr="00DA5D5C" w:rsidDel="00DA5D5C">
              <w:rPr>
                <w:rStyle w:val="Hyperlink"/>
                <w:noProof/>
              </w:rPr>
              <w:delText>1.2.6</w:delText>
            </w:r>
            <w:r w:rsidDel="00DA5D5C">
              <w:rPr>
                <w:noProof/>
                <w:lang w:val="en-IN" w:eastAsia="en-IN"/>
              </w:rPr>
              <w:tab/>
            </w:r>
            <w:r w:rsidRPr="00DA5D5C" w:rsidDel="00DA5D5C">
              <w:rPr>
                <w:rStyle w:val="Hyperlink"/>
                <w:noProof/>
              </w:rPr>
              <w:delText>Vehicle Type Code Maintenance</w:delText>
            </w:r>
            <w:r w:rsidDel="00DA5D5C">
              <w:rPr>
                <w:noProof/>
                <w:webHidden/>
              </w:rPr>
              <w:tab/>
              <w:delText>9</w:delText>
            </w:r>
          </w:del>
        </w:p>
        <w:p w14:paraId="24D04C2C" w14:textId="77777777" w:rsidR="00330D75" w:rsidDel="00DA5D5C" w:rsidRDefault="00330D75" w:rsidP="00BF6D06">
          <w:pPr>
            <w:pStyle w:val="TOC3"/>
            <w:rPr>
              <w:del w:id="93" w:author="Sampathkumar Chinnaswamy" w:date="2023-06-21T17:19:00Z"/>
              <w:noProof/>
              <w:lang w:val="en-IN" w:eastAsia="en-IN"/>
            </w:rPr>
          </w:pPr>
          <w:del w:id="94" w:author="Sampathkumar Chinnaswamy" w:date="2023-06-21T17:19:00Z">
            <w:r w:rsidRPr="00DA5D5C" w:rsidDel="00DA5D5C">
              <w:rPr>
                <w:rStyle w:val="Hyperlink"/>
                <w:noProof/>
              </w:rPr>
              <w:delText>1.2.7</w:delText>
            </w:r>
            <w:r w:rsidDel="00DA5D5C">
              <w:rPr>
                <w:noProof/>
                <w:lang w:val="en-IN" w:eastAsia="en-IN"/>
              </w:rPr>
              <w:tab/>
            </w:r>
            <w:r w:rsidRPr="00DA5D5C" w:rsidDel="00DA5D5C">
              <w:rPr>
                <w:rStyle w:val="Hyperlink"/>
                <w:noProof/>
              </w:rPr>
              <w:delText>Pricing Data Maintenance</w:delText>
            </w:r>
            <w:r w:rsidDel="00DA5D5C">
              <w:rPr>
                <w:noProof/>
                <w:webHidden/>
              </w:rPr>
              <w:tab/>
              <w:delText>9</w:delText>
            </w:r>
          </w:del>
        </w:p>
        <w:p w14:paraId="6606EB34" w14:textId="77777777" w:rsidR="00330D75" w:rsidDel="00DA5D5C" w:rsidRDefault="00330D75" w:rsidP="00BF6D06">
          <w:pPr>
            <w:pStyle w:val="TOC3"/>
            <w:rPr>
              <w:del w:id="95" w:author="Sampathkumar Chinnaswamy" w:date="2023-06-21T17:19:00Z"/>
              <w:noProof/>
              <w:lang w:val="en-IN" w:eastAsia="en-IN"/>
            </w:rPr>
          </w:pPr>
          <w:del w:id="96" w:author="Sampathkumar Chinnaswamy" w:date="2023-06-21T17:19:00Z">
            <w:r w:rsidRPr="00DA5D5C" w:rsidDel="00DA5D5C">
              <w:rPr>
                <w:rStyle w:val="Hyperlink"/>
                <w:noProof/>
              </w:rPr>
              <w:delText>1.2.8</w:delText>
            </w:r>
            <w:r w:rsidDel="00DA5D5C">
              <w:rPr>
                <w:noProof/>
                <w:lang w:val="en-IN" w:eastAsia="en-IN"/>
              </w:rPr>
              <w:tab/>
            </w:r>
            <w:r w:rsidRPr="00DA5D5C" w:rsidDel="00DA5D5C">
              <w:rPr>
                <w:rStyle w:val="Hyperlink"/>
                <w:noProof/>
              </w:rPr>
              <w:delText>Pricing / Rule Serial Number</w:delText>
            </w:r>
            <w:r w:rsidDel="00DA5D5C">
              <w:rPr>
                <w:noProof/>
                <w:webHidden/>
              </w:rPr>
              <w:tab/>
              <w:delText>17</w:delText>
            </w:r>
          </w:del>
        </w:p>
        <w:p w14:paraId="327A2513" w14:textId="77777777" w:rsidR="00330D75" w:rsidDel="00DA5D5C" w:rsidRDefault="00330D75" w:rsidP="00BF6D06">
          <w:pPr>
            <w:pStyle w:val="TOC3"/>
            <w:rPr>
              <w:del w:id="97" w:author="Sampathkumar Chinnaswamy" w:date="2023-06-21T17:19:00Z"/>
              <w:noProof/>
              <w:lang w:val="en-IN" w:eastAsia="en-IN"/>
            </w:rPr>
          </w:pPr>
          <w:del w:id="98" w:author="Sampathkumar Chinnaswamy" w:date="2023-06-21T17:19:00Z">
            <w:r w:rsidRPr="00DA5D5C" w:rsidDel="00DA5D5C">
              <w:rPr>
                <w:rStyle w:val="Hyperlink"/>
                <w:noProof/>
              </w:rPr>
              <w:delText>1.2.9</w:delText>
            </w:r>
            <w:r w:rsidDel="00DA5D5C">
              <w:rPr>
                <w:noProof/>
                <w:lang w:val="en-IN" w:eastAsia="en-IN"/>
              </w:rPr>
              <w:tab/>
            </w:r>
            <w:r w:rsidRPr="00DA5D5C" w:rsidDel="00DA5D5C">
              <w:rPr>
                <w:rStyle w:val="Hyperlink"/>
                <w:noProof/>
              </w:rPr>
              <w:delText>Request and Response from Rule / Rating Engine</w:delText>
            </w:r>
            <w:r w:rsidDel="00DA5D5C">
              <w:rPr>
                <w:noProof/>
                <w:webHidden/>
              </w:rPr>
              <w:tab/>
              <w:delText>23</w:delText>
            </w:r>
          </w:del>
        </w:p>
        <w:p w14:paraId="12ED150F" w14:textId="77777777" w:rsidR="00330D75" w:rsidDel="00DA5D5C" w:rsidRDefault="00330D75" w:rsidP="00BF6D06">
          <w:pPr>
            <w:pStyle w:val="TOC3"/>
            <w:rPr>
              <w:del w:id="99" w:author="Sampathkumar Chinnaswamy" w:date="2023-06-21T17:19:00Z"/>
              <w:noProof/>
              <w:lang w:val="en-IN" w:eastAsia="en-IN"/>
            </w:rPr>
          </w:pPr>
          <w:del w:id="100" w:author="Sampathkumar Chinnaswamy" w:date="2023-06-21T17:19:00Z">
            <w:r w:rsidRPr="00DA5D5C" w:rsidDel="00DA5D5C">
              <w:rPr>
                <w:rStyle w:val="Hyperlink"/>
                <w:noProof/>
              </w:rPr>
              <w:delText>1.2.10</w:delText>
            </w:r>
            <w:r w:rsidDel="00DA5D5C">
              <w:rPr>
                <w:noProof/>
                <w:lang w:val="en-IN" w:eastAsia="en-IN"/>
              </w:rPr>
              <w:tab/>
            </w:r>
            <w:r w:rsidRPr="00DA5D5C" w:rsidDel="00DA5D5C">
              <w:rPr>
                <w:rStyle w:val="Hyperlink"/>
                <w:noProof/>
              </w:rPr>
              <w:delText>Contribution Calculation</w:delText>
            </w:r>
            <w:r w:rsidDel="00DA5D5C">
              <w:rPr>
                <w:noProof/>
                <w:webHidden/>
              </w:rPr>
              <w:tab/>
              <w:delText>24</w:delText>
            </w:r>
          </w:del>
        </w:p>
        <w:p w14:paraId="2C4D9B0B" w14:textId="77777777" w:rsidR="00330D75" w:rsidDel="00DA5D5C" w:rsidRDefault="00330D75" w:rsidP="00BF6D06">
          <w:pPr>
            <w:pStyle w:val="TOC3"/>
            <w:rPr>
              <w:del w:id="101" w:author="Sampathkumar Chinnaswamy" w:date="2023-06-21T17:19:00Z"/>
              <w:noProof/>
              <w:lang w:val="en-IN" w:eastAsia="en-IN"/>
            </w:rPr>
          </w:pPr>
          <w:del w:id="102" w:author="Sampathkumar Chinnaswamy" w:date="2023-06-21T17:19:00Z">
            <w:r w:rsidRPr="00DA5D5C" w:rsidDel="00DA5D5C">
              <w:rPr>
                <w:rStyle w:val="Hyperlink"/>
                <w:noProof/>
              </w:rPr>
              <w:delText>1.2.11</w:delText>
            </w:r>
            <w:r w:rsidDel="00DA5D5C">
              <w:rPr>
                <w:noProof/>
                <w:lang w:val="en-IN" w:eastAsia="en-IN"/>
              </w:rPr>
              <w:tab/>
            </w:r>
            <w:r w:rsidRPr="00DA5D5C" w:rsidDel="00DA5D5C">
              <w:rPr>
                <w:rStyle w:val="Hyperlink"/>
                <w:noProof/>
              </w:rPr>
              <w:delText>Pricing Serial Number Transactions</w:delText>
            </w:r>
            <w:r w:rsidDel="00DA5D5C">
              <w:rPr>
                <w:noProof/>
                <w:webHidden/>
              </w:rPr>
              <w:tab/>
              <w:delText>29</w:delText>
            </w:r>
          </w:del>
        </w:p>
        <w:p w14:paraId="3841D07C" w14:textId="77777777" w:rsidR="00330D75" w:rsidDel="00DA5D5C" w:rsidRDefault="00330D75" w:rsidP="00BF6D06">
          <w:pPr>
            <w:pStyle w:val="TOC3"/>
            <w:rPr>
              <w:del w:id="103" w:author="Sampathkumar Chinnaswamy" w:date="2023-06-21T17:19:00Z"/>
              <w:noProof/>
              <w:lang w:val="en-IN" w:eastAsia="en-IN"/>
            </w:rPr>
          </w:pPr>
          <w:del w:id="104" w:author="Sampathkumar Chinnaswamy" w:date="2023-06-21T17:19:00Z">
            <w:r w:rsidRPr="00DA5D5C" w:rsidDel="00DA5D5C">
              <w:rPr>
                <w:rStyle w:val="Hyperlink"/>
                <w:noProof/>
              </w:rPr>
              <w:delText>1.2.12</w:delText>
            </w:r>
            <w:r w:rsidDel="00DA5D5C">
              <w:rPr>
                <w:noProof/>
                <w:lang w:val="en-IN" w:eastAsia="en-IN"/>
              </w:rPr>
              <w:tab/>
            </w:r>
            <w:r w:rsidRPr="00DA5D5C" w:rsidDel="00DA5D5C">
              <w:rPr>
                <w:rStyle w:val="Hyperlink"/>
                <w:noProof/>
              </w:rPr>
              <w:delText>Storage in the Rating / Rule Engine</w:delText>
            </w:r>
            <w:r w:rsidDel="00DA5D5C">
              <w:rPr>
                <w:noProof/>
                <w:webHidden/>
              </w:rPr>
              <w:tab/>
              <w:delText>30</w:delText>
            </w:r>
          </w:del>
        </w:p>
        <w:p w14:paraId="4FE7F691" w14:textId="77777777" w:rsidR="00330D75" w:rsidDel="00DA5D5C" w:rsidRDefault="00330D75" w:rsidP="00BF6D06">
          <w:pPr>
            <w:pStyle w:val="TOC3"/>
            <w:rPr>
              <w:del w:id="105" w:author="Sampathkumar Chinnaswamy" w:date="2023-06-21T17:19:00Z"/>
              <w:noProof/>
              <w:lang w:val="en-IN" w:eastAsia="en-IN"/>
            </w:rPr>
          </w:pPr>
          <w:del w:id="106" w:author="Sampathkumar Chinnaswamy" w:date="2023-06-21T17:19:00Z">
            <w:r w:rsidRPr="00DA5D5C" w:rsidDel="00DA5D5C">
              <w:rPr>
                <w:rStyle w:val="Hyperlink"/>
                <w:noProof/>
              </w:rPr>
              <w:delText>1.2.13</w:delText>
            </w:r>
            <w:r w:rsidDel="00DA5D5C">
              <w:rPr>
                <w:noProof/>
                <w:lang w:val="en-IN" w:eastAsia="en-IN"/>
              </w:rPr>
              <w:tab/>
            </w:r>
            <w:r w:rsidRPr="00DA5D5C" w:rsidDel="00DA5D5C">
              <w:rPr>
                <w:rStyle w:val="Hyperlink"/>
                <w:noProof/>
              </w:rPr>
              <w:delText>Audit Log</w:delText>
            </w:r>
            <w:r w:rsidDel="00DA5D5C">
              <w:rPr>
                <w:noProof/>
                <w:webHidden/>
              </w:rPr>
              <w:tab/>
              <w:delText>30</w:delText>
            </w:r>
          </w:del>
        </w:p>
        <w:p w14:paraId="10EB0A7F" w14:textId="77777777" w:rsidR="00330D75" w:rsidDel="00DA5D5C" w:rsidRDefault="00330D75">
          <w:pPr>
            <w:pStyle w:val="TOC2"/>
            <w:tabs>
              <w:tab w:val="left" w:pos="880"/>
              <w:tab w:val="right" w:leader="dot" w:pos="10763"/>
            </w:tabs>
            <w:rPr>
              <w:del w:id="107" w:author="Sampathkumar Chinnaswamy" w:date="2023-06-21T17:19:00Z"/>
              <w:noProof/>
              <w:lang w:val="en-IN" w:eastAsia="en-IN"/>
            </w:rPr>
          </w:pPr>
          <w:del w:id="108" w:author="Sampathkumar Chinnaswamy" w:date="2023-06-21T17:19:00Z">
            <w:r w:rsidRPr="00DA5D5C" w:rsidDel="00DA5D5C">
              <w:rPr>
                <w:rStyle w:val="Hyperlink"/>
                <w:noProof/>
              </w:rPr>
              <w:delText>1.3</w:delText>
            </w:r>
            <w:r w:rsidDel="00DA5D5C">
              <w:rPr>
                <w:noProof/>
                <w:lang w:val="en-IN" w:eastAsia="en-IN"/>
              </w:rPr>
              <w:tab/>
            </w:r>
            <w:r w:rsidRPr="00DA5D5C" w:rsidDel="00DA5D5C">
              <w:rPr>
                <w:rStyle w:val="Hyperlink"/>
                <w:noProof/>
              </w:rPr>
              <w:delText>Definition of Terminologies Used</w:delText>
            </w:r>
            <w:r w:rsidDel="00DA5D5C">
              <w:rPr>
                <w:noProof/>
                <w:webHidden/>
              </w:rPr>
              <w:tab/>
              <w:delText>30</w:delText>
            </w:r>
          </w:del>
        </w:p>
        <w:p w14:paraId="23FE5A3E" w14:textId="77777777" w:rsidR="00330D75" w:rsidDel="00DA5D5C" w:rsidRDefault="00330D75">
          <w:pPr>
            <w:pStyle w:val="TOC1"/>
            <w:tabs>
              <w:tab w:val="left" w:pos="440"/>
              <w:tab w:val="right" w:leader="dot" w:pos="10763"/>
            </w:tabs>
            <w:rPr>
              <w:del w:id="109" w:author="Sampathkumar Chinnaswamy" w:date="2023-06-21T17:19:00Z"/>
              <w:noProof/>
              <w:lang w:val="en-IN" w:eastAsia="en-IN"/>
            </w:rPr>
          </w:pPr>
          <w:del w:id="110" w:author="Sampathkumar Chinnaswamy" w:date="2023-06-21T17:19:00Z">
            <w:r w:rsidRPr="00DA5D5C" w:rsidDel="00DA5D5C">
              <w:rPr>
                <w:rStyle w:val="Hyperlink"/>
                <w:noProof/>
              </w:rPr>
              <w:delText>2</w:delText>
            </w:r>
            <w:r w:rsidDel="00DA5D5C">
              <w:rPr>
                <w:noProof/>
                <w:lang w:val="en-IN" w:eastAsia="en-IN"/>
              </w:rPr>
              <w:tab/>
            </w:r>
            <w:r w:rsidRPr="00DA5D5C" w:rsidDel="00DA5D5C">
              <w:rPr>
                <w:rStyle w:val="Hyperlink"/>
                <w:noProof/>
              </w:rPr>
              <w:delText>Appendix</w:delText>
            </w:r>
            <w:r w:rsidDel="00DA5D5C">
              <w:rPr>
                <w:noProof/>
                <w:webHidden/>
              </w:rPr>
              <w:tab/>
              <w:delText>30</w:delText>
            </w:r>
          </w:del>
        </w:p>
        <w:p w14:paraId="2B552F5F" w14:textId="77777777" w:rsidR="0000709B" w:rsidRPr="000217DE" w:rsidRDefault="0000709B">
          <w:r w:rsidRPr="000217DE">
            <w:rPr>
              <w:rFonts w:cs="Arial"/>
              <w:b/>
              <w:bCs/>
              <w:noProof/>
            </w:rPr>
            <w:fldChar w:fldCharType="end"/>
          </w:r>
        </w:p>
      </w:sdtContent>
    </w:sdt>
    <w:p w14:paraId="6FA00DF3" w14:textId="0653CBBF" w:rsidR="00F606D8" w:rsidRPr="000217DE" w:rsidRDefault="00801452" w:rsidP="00F606D8">
      <w:pPr>
        <w:jc w:val="center"/>
        <w:rPr>
          <w:rFonts w:cs="Arial"/>
          <w:b/>
          <w:sz w:val="36"/>
          <w:szCs w:val="36"/>
        </w:rPr>
      </w:pPr>
      <w:r w:rsidRPr="000217DE">
        <w:rPr>
          <w:rFonts w:cs="Arial"/>
        </w:rPr>
        <w:br w:type="page"/>
      </w:r>
      <w:r w:rsidRPr="000217DE">
        <w:rPr>
          <w:rFonts w:cs="Arial"/>
          <w:b/>
          <w:sz w:val="36"/>
          <w:szCs w:val="36"/>
        </w:rPr>
        <w:lastRenderedPageBreak/>
        <w:t>DOCUMENT SIGN-OFF</w:t>
      </w:r>
    </w:p>
    <w:tbl>
      <w:tblPr>
        <w:tblW w:w="10071" w:type="dxa"/>
        <w:jc w:val="center"/>
        <w:tblBorders>
          <w:top w:val="double" w:sz="4" w:space="0" w:color="auto"/>
          <w:left w:val="double" w:sz="4" w:space="0" w:color="auto"/>
          <w:bottom w:val="double" w:sz="4" w:space="0" w:color="auto"/>
          <w:right w:val="double" w:sz="4" w:space="0" w:color="auto"/>
          <w:insideH w:val="single" w:sz="4" w:space="0" w:color="auto"/>
        </w:tblBorders>
        <w:tblLayout w:type="fixed"/>
        <w:tblLook w:val="01E0" w:firstRow="1" w:lastRow="1" w:firstColumn="1" w:lastColumn="1" w:noHBand="0" w:noVBand="0"/>
      </w:tblPr>
      <w:tblGrid>
        <w:gridCol w:w="1955"/>
        <w:gridCol w:w="1810"/>
        <w:gridCol w:w="1350"/>
        <w:gridCol w:w="2129"/>
        <w:gridCol w:w="1365"/>
        <w:gridCol w:w="1462"/>
      </w:tblGrid>
      <w:tr w:rsidR="00F606D8" w:rsidRPr="000217DE" w14:paraId="36E2FD9D" w14:textId="77777777" w:rsidTr="00957C9B">
        <w:trPr>
          <w:trHeight w:val="575"/>
          <w:jc w:val="center"/>
        </w:trPr>
        <w:tc>
          <w:tcPr>
            <w:tcW w:w="1955" w:type="dxa"/>
            <w:tcBorders>
              <w:top w:val="single" w:sz="4" w:space="0" w:color="auto"/>
              <w:left w:val="double" w:sz="4" w:space="0" w:color="auto"/>
              <w:bottom w:val="single" w:sz="4" w:space="0" w:color="auto"/>
              <w:right w:val="single" w:sz="4" w:space="0" w:color="auto"/>
            </w:tcBorders>
            <w:shd w:val="clear" w:color="auto" w:fill="C6D9F1" w:themeFill="text2" w:themeFillTint="33"/>
            <w:vAlign w:val="center"/>
            <w:hideMark/>
          </w:tcPr>
          <w:p w14:paraId="3E046B5E" w14:textId="77777777" w:rsidR="00F606D8" w:rsidRPr="000217DE" w:rsidRDefault="00F606D8" w:rsidP="00957C9B">
            <w:pPr>
              <w:jc w:val="center"/>
              <w:rPr>
                <w:rFonts w:ascii="Calibri" w:hAnsi="Calibri" w:cs="Calibri"/>
                <w:b/>
              </w:rPr>
            </w:pPr>
            <w:r w:rsidRPr="000217DE">
              <w:rPr>
                <w:rFonts w:ascii="Calibri" w:hAnsi="Calibri" w:cs="Calibri"/>
                <w:b/>
              </w:rPr>
              <w:t>Name</w:t>
            </w:r>
          </w:p>
        </w:tc>
        <w:tc>
          <w:tcPr>
            <w:tcW w:w="1810"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4A97B91C" w14:textId="77777777" w:rsidR="00F606D8" w:rsidRPr="000217DE" w:rsidRDefault="00F606D8" w:rsidP="00957C9B">
            <w:pPr>
              <w:jc w:val="center"/>
              <w:rPr>
                <w:rFonts w:ascii="Calibri" w:hAnsi="Calibri" w:cs="Calibri"/>
                <w:b/>
              </w:rPr>
            </w:pPr>
            <w:r w:rsidRPr="000217DE">
              <w:rPr>
                <w:rFonts w:ascii="Calibri" w:hAnsi="Calibri" w:cs="Calibri"/>
                <w:b/>
              </w:rPr>
              <w:t>Position</w:t>
            </w:r>
          </w:p>
        </w:tc>
        <w:tc>
          <w:tcPr>
            <w:tcW w:w="1350"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39A53759" w14:textId="77777777" w:rsidR="00F606D8" w:rsidRPr="000217DE" w:rsidRDefault="00F606D8" w:rsidP="00957C9B">
            <w:pPr>
              <w:jc w:val="center"/>
              <w:rPr>
                <w:rFonts w:ascii="Calibri" w:hAnsi="Calibri" w:cs="Calibri"/>
                <w:b/>
              </w:rPr>
            </w:pPr>
            <w:r w:rsidRPr="000217DE">
              <w:rPr>
                <w:rFonts w:ascii="Calibri" w:hAnsi="Calibri" w:cs="Calibri"/>
                <w:b/>
              </w:rPr>
              <w:t>Role (Reviewer/Approver)</w:t>
            </w:r>
          </w:p>
        </w:tc>
        <w:tc>
          <w:tcPr>
            <w:tcW w:w="2129"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12491273" w14:textId="77777777" w:rsidR="00F606D8" w:rsidRPr="000217DE" w:rsidRDefault="00F606D8" w:rsidP="00957C9B">
            <w:pPr>
              <w:jc w:val="center"/>
              <w:rPr>
                <w:rFonts w:ascii="Calibri" w:hAnsi="Calibri" w:cs="Calibri"/>
                <w:b/>
              </w:rPr>
            </w:pPr>
            <w:r w:rsidRPr="000217DE">
              <w:rPr>
                <w:rFonts w:ascii="Calibri" w:hAnsi="Calibri" w:cs="Calibri"/>
                <w:b/>
              </w:rPr>
              <w:t>Comments</w:t>
            </w:r>
          </w:p>
        </w:tc>
        <w:tc>
          <w:tcPr>
            <w:tcW w:w="1365"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18557356" w14:textId="77777777" w:rsidR="00F606D8" w:rsidRPr="000217DE" w:rsidRDefault="00F606D8" w:rsidP="00957C9B">
            <w:pPr>
              <w:jc w:val="center"/>
              <w:rPr>
                <w:rFonts w:ascii="Calibri" w:hAnsi="Calibri" w:cs="Calibri"/>
                <w:b/>
              </w:rPr>
            </w:pPr>
            <w:r w:rsidRPr="000217DE">
              <w:rPr>
                <w:rFonts w:ascii="Calibri" w:hAnsi="Calibri" w:cs="Calibri"/>
                <w:b/>
              </w:rPr>
              <w:t>Signature</w:t>
            </w:r>
          </w:p>
        </w:tc>
        <w:tc>
          <w:tcPr>
            <w:tcW w:w="1462" w:type="dxa"/>
            <w:tcBorders>
              <w:top w:val="single" w:sz="4" w:space="0" w:color="auto"/>
              <w:left w:val="single" w:sz="4" w:space="0" w:color="auto"/>
              <w:bottom w:val="single" w:sz="4" w:space="0" w:color="auto"/>
              <w:right w:val="double" w:sz="4" w:space="0" w:color="auto"/>
            </w:tcBorders>
            <w:shd w:val="clear" w:color="auto" w:fill="C6D9F1" w:themeFill="text2" w:themeFillTint="33"/>
            <w:vAlign w:val="center"/>
          </w:tcPr>
          <w:p w14:paraId="21366E81" w14:textId="77777777" w:rsidR="00F606D8" w:rsidRPr="000217DE" w:rsidRDefault="00F606D8" w:rsidP="00957C9B">
            <w:pPr>
              <w:jc w:val="center"/>
              <w:rPr>
                <w:rFonts w:ascii="Calibri" w:hAnsi="Calibri" w:cs="Calibri"/>
                <w:b/>
              </w:rPr>
            </w:pPr>
          </w:p>
          <w:p w14:paraId="403A108C" w14:textId="77777777" w:rsidR="00F606D8" w:rsidRPr="000217DE" w:rsidRDefault="00F606D8" w:rsidP="00957C9B">
            <w:pPr>
              <w:jc w:val="center"/>
              <w:rPr>
                <w:rFonts w:ascii="Calibri" w:hAnsi="Calibri" w:cs="Calibri"/>
                <w:b/>
              </w:rPr>
            </w:pPr>
            <w:r w:rsidRPr="000217DE">
              <w:rPr>
                <w:rFonts w:ascii="Calibri" w:hAnsi="Calibri" w:cs="Calibri"/>
                <w:b/>
              </w:rPr>
              <w:t>Date</w:t>
            </w:r>
          </w:p>
          <w:p w14:paraId="0E99A1DB" w14:textId="77777777" w:rsidR="00F606D8" w:rsidRPr="000217DE" w:rsidRDefault="00F606D8" w:rsidP="00957C9B">
            <w:pPr>
              <w:jc w:val="center"/>
              <w:rPr>
                <w:rFonts w:ascii="Calibri" w:hAnsi="Calibri" w:cs="Calibri"/>
                <w:b/>
              </w:rPr>
            </w:pPr>
          </w:p>
        </w:tc>
      </w:tr>
      <w:tr w:rsidR="00F606D8" w:rsidRPr="000217DE" w14:paraId="111344AF" w14:textId="77777777" w:rsidTr="00957C9B">
        <w:trPr>
          <w:trHeight w:val="720"/>
          <w:jc w:val="center"/>
        </w:trPr>
        <w:tc>
          <w:tcPr>
            <w:tcW w:w="1955" w:type="dxa"/>
            <w:tcBorders>
              <w:top w:val="single" w:sz="4" w:space="0" w:color="auto"/>
              <w:left w:val="double" w:sz="4" w:space="0" w:color="auto"/>
              <w:bottom w:val="single" w:sz="4" w:space="0" w:color="auto"/>
              <w:right w:val="single" w:sz="4" w:space="0" w:color="auto"/>
            </w:tcBorders>
            <w:shd w:val="clear" w:color="auto" w:fill="auto"/>
            <w:vAlign w:val="center"/>
          </w:tcPr>
          <w:p w14:paraId="3D284C92" w14:textId="244A5BB1" w:rsidR="00F606D8" w:rsidRPr="000217DE" w:rsidRDefault="00F606D8" w:rsidP="00957C9B">
            <w:pPr>
              <w:rPr>
                <w:rFonts w:ascii="Calibri" w:hAnsi="Calibri" w:cs="Calibri"/>
                <w:color w:val="000000"/>
                <w:lang w:val="ms-MY" w:eastAsia="ms-MY"/>
              </w:rPr>
            </w:pPr>
          </w:p>
        </w:tc>
        <w:tc>
          <w:tcPr>
            <w:tcW w:w="1810" w:type="dxa"/>
            <w:tcBorders>
              <w:top w:val="single" w:sz="4" w:space="0" w:color="auto"/>
              <w:left w:val="single" w:sz="4" w:space="0" w:color="auto"/>
              <w:bottom w:val="single" w:sz="4" w:space="0" w:color="auto"/>
              <w:right w:val="single" w:sz="4" w:space="0" w:color="auto"/>
            </w:tcBorders>
            <w:shd w:val="clear" w:color="auto" w:fill="auto"/>
            <w:vAlign w:val="center"/>
          </w:tcPr>
          <w:p w14:paraId="4E0E6364" w14:textId="05FBB48E" w:rsidR="00F606D8" w:rsidRPr="000217DE" w:rsidRDefault="00F606D8" w:rsidP="00957C9B">
            <w:pPr>
              <w:overflowPunct w:val="0"/>
              <w:textAlignment w:val="baseline"/>
              <w:rPr>
                <w:rFonts w:ascii="Calibri" w:hAnsi="Calibri" w:cs="Calibri"/>
                <w:lang w:val="en-US"/>
              </w:rPr>
            </w:pP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1907D1D1" w14:textId="0FD8A9ED" w:rsidR="00F606D8" w:rsidRPr="000217DE" w:rsidRDefault="00F606D8" w:rsidP="00957C9B">
            <w:pPr>
              <w:jc w:val="both"/>
              <w:rPr>
                <w:rFonts w:ascii="Calibri" w:hAnsi="Calibri" w:cs="Calibri"/>
              </w:rPr>
            </w:pPr>
          </w:p>
        </w:tc>
        <w:tc>
          <w:tcPr>
            <w:tcW w:w="2129" w:type="dxa"/>
            <w:tcBorders>
              <w:top w:val="single" w:sz="4" w:space="0" w:color="auto"/>
              <w:left w:val="single" w:sz="4" w:space="0" w:color="auto"/>
              <w:bottom w:val="single" w:sz="4" w:space="0" w:color="auto"/>
              <w:right w:val="single" w:sz="4" w:space="0" w:color="auto"/>
            </w:tcBorders>
            <w:vAlign w:val="center"/>
          </w:tcPr>
          <w:p w14:paraId="5C08F446" w14:textId="586E0592" w:rsidR="00F606D8" w:rsidRPr="000217DE" w:rsidRDefault="00F606D8" w:rsidP="00957C9B">
            <w:pPr>
              <w:jc w:val="both"/>
              <w:rPr>
                <w:rFonts w:ascii="Calibri" w:hAnsi="Calibri" w:cs="Calibri"/>
              </w:rPr>
            </w:pPr>
          </w:p>
        </w:tc>
        <w:tc>
          <w:tcPr>
            <w:tcW w:w="1365" w:type="dxa"/>
            <w:tcBorders>
              <w:top w:val="single" w:sz="4" w:space="0" w:color="auto"/>
              <w:left w:val="single" w:sz="4" w:space="0" w:color="auto"/>
              <w:bottom w:val="single" w:sz="4" w:space="0" w:color="auto"/>
              <w:right w:val="single" w:sz="4" w:space="0" w:color="auto"/>
            </w:tcBorders>
            <w:vAlign w:val="center"/>
          </w:tcPr>
          <w:p w14:paraId="5E9007DB" w14:textId="77777777" w:rsidR="00F606D8" w:rsidRPr="000217DE" w:rsidRDefault="00F606D8" w:rsidP="00957C9B">
            <w:pPr>
              <w:rPr>
                <w:rFonts w:ascii="Calibri" w:hAnsi="Calibri" w:cs="Calibri"/>
              </w:rPr>
            </w:pPr>
          </w:p>
        </w:tc>
        <w:tc>
          <w:tcPr>
            <w:tcW w:w="1462" w:type="dxa"/>
            <w:tcBorders>
              <w:top w:val="single" w:sz="4" w:space="0" w:color="auto"/>
              <w:left w:val="single" w:sz="4" w:space="0" w:color="auto"/>
              <w:bottom w:val="single" w:sz="4" w:space="0" w:color="auto"/>
              <w:right w:val="double" w:sz="4" w:space="0" w:color="auto"/>
            </w:tcBorders>
            <w:vAlign w:val="center"/>
          </w:tcPr>
          <w:p w14:paraId="568A4203" w14:textId="77777777" w:rsidR="00F606D8" w:rsidRPr="000217DE" w:rsidRDefault="00F606D8" w:rsidP="00957C9B">
            <w:pPr>
              <w:jc w:val="both"/>
              <w:rPr>
                <w:rFonts w:ascii="Calibri" w:hAnsi="Calibri" w:cs="Calibri"/>
              </w:rPr>
            </w:pPr>
          </w:p>
        </w:tc>
      </w:tr>
      <w:tr w:rsidR="00F606D8" w:rsidRPr="000217DE" w14:paraId="6AD89720" w14:textId="77777777" w:rsidTr="00957C9B">
        <w:trPr>
          <w:trHeight w:val="720"/>
          <w:jc w:val="center"/>
        </w:trPr>
        <w:tc>
          <w:tcPr>
            <w:tcW w:w="1955" w:type="dxa"/>
            <w:tcBorders>
              <w:top w:val="single" w:sz="4" w:space="0" w:color="auto"/>
              <w:left w:val="double" w:sz="4" w:space="0" w:color="auto"/>
              <w:bottom w:val="single" w:sz="4" w:space="0" w:color="auto"/>
              <w:right w:val="single" w:sz="4" w:space="0" w:color="auto"/>
            </w:tcBorders>
            <w:shd w:val="clear" w:color="auto" w:fill="auto"/>
            <w:vAlign w:val="center"/>
          </w:tcPr>
          <w:p w14:paraId="2B3EAE04" w14:textId="6D057F27" w:rsidR="00F606D8" w:rsidRPr="000217DE" w:rsidRDefault="00F606D8" w:rsidP="00957C9B">
            <w:pPr>
              <w:rPr>
                <w:rFonts w:ascii="Calibri" w:hAnsi="Calibri" w:cs="Calibri"/>
                <w:color w:val="000000"/>
                <w:lang w:val="ms-MY" w:eastAsia="ms-MY"/>
              </w:rPr>
            </w:pPr>
          </w:p>
        </w:tc>
        <w:tc>
          <w:tcPr>
            <w:tcW w:w="1810" w:type="dxa"/>
            <w:tcBorders>
              <w:top w:val="single" w:sz="4" w:space="0" w:color="auto"/>
              <w:left w:val="single" w:sz="4" w:space="0" w:color="auto"/>
              <w:bottom w:val="single" w:sz="4" w:space="0" w:color="auto"/>
              <w:right w:val="single" w:sz="4" w:space="0" w:color="auto"/>
            </w:tcBorders>
            <w:shd w:val="clear" w:color="auto" w:fill="auto"/>
            <w:vAlign w:val="center"/>
          </w:tcPr>
          <w:p w14:paraId="1EA68B06" w14:textId="2BAB7DCA" w:rsidR="00F606D8" w:rsidRPr="000217DE" w:rsidRDefault="00F606D8" w:rsidP="00957C9B">
            <w:pPr>
              <w:overflowPunct w:val="0"/>
              <w:textAlignment w:val="baseline"/>
              <w:rPr>
                <w:rFonts w:ascii="Calibri" w:hAnsi="Calibri" w:cs="Calibri"/>
                <w:lang w:val="en-US"/>
              </w:rPr>
            </w:pP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7630282A" w14:textId="16F7635C" w:rsidR="00F606D8" w:rsidRPr="000217DE" w:rsidRDefault="00F606D8" w:rsidP="00957C9B">
            <w:pPr>
              <w:jc w:val="both"/>
              <w:rPr>
                <w:rFonts w:ascii="Calibri" w:hAnsi="Calibri" w:cs="Calibri"/>
              </w:rPr>
            </w:pPr>
          </w:p>
        </w:tc>
        <w:tc>
          <w:tcPr>
            <w:tcW w:w="2129" w:type="dxa"/>
            <w:tcBorders>
              <w:top w:val="single" w:sz="4" w:space="0" w:color="auto"/>
              <w:left w:val="single" w:sz="4" w:space="0" w:color="auto"/>
              <w:bottom w:val="single" w:sz="4" w:space="0" w:color="auto"/>
              <w:right w:val="single" w:sz="4" w:space="0" w:color="auto"/>
            </w:tcBorders>
            <w:vAlign w:val="center"/>
          </w:tcPr>
          <w:p w14:paraId="3081BBEF" w14:textId="53AC604E" w:rsidR="00F606D8" w:rsidRPr="000217DE" w:rsidRDefault="00F606D8" w:rsidP="00957C9B">
            <w:pPr>
              <w:jc w:val="both"/>
              <w:rPr>
                <w:rFonts w:ascii="Calibri" w:hAnsi="Calibri" w:cs="Calibri"/>
              </w:rPr>
            </w:pPr>
          </w:p>
        </w:tc>
        <w:tc>
          <w:tcPr>
            <w:tcW w:w="1365" w:type="dxa"/>
            <w:tcBorders>
              <w:top w:val="single" w:sz="4" w:space="0" w:color="auto"/>
              <w:left w:val="single" w:sz="4" w:space="0" w:color="auto"/>
              <w:bottom w:val="single" w:sz="4" w:space="0" w:color="auto"/>
              <w:right w:val="single" w:sz="4" w:space="0" w:color="auto"/>
            </w:tcBorders>
            <w:vAlign w:val="center"/>
          </w:tcPr>
          <w:p w14:paraId="7C139038" w14:textId="77777777" w:rsidR="00F606D8" w:rsidRPr="000217DE" w:rsidRDefault="00F606D8" w:rsidP="00957C9B">
            <w:pPr>
              <w:rPr>
                <w:rFonts w:ascii="Calibri" w:hAnsi="Calibri" w:cs="Calibri"/>
              </w:rPr>
            </w:pPr>
          </w:p>
        </w:tc>
        <w:tc>
          <w:tcPr>
            <w:tcW w:w="1462" w:type="dxa"/>
            <w:tcBorders>
              <w:top w:val="single" w:sz="4" w:space="0" w:color="auto"/>
              <w:left w:val="single" w:sz="4" w:space="0" w:color="auto"/>
              <w:bottom w:val="single" w:sz="4" w:space="0" w:color="auto"/>
              <w:right w:val="double" w:sz="4" w:space="0" w:color="auto"/>
            </w:tcBorders>
            <w:vAlign w:val="center"/>
          </w:tcPr>
          <w:p w14:paraId="1590B0BA" w14:textId="77777777" w:rsidR="00F606D8" w:rsidRPr="000217DE" w:rsidRDefault="00F606D8" w:rsidP="00957C9B">
            <w:pPr>
              <w:jc w:val="both"/>
              <w:rPr>
                <w:rFonts w:ascii="Calibri" w:hAnsi="Calibri" w:cs="Calibri"/>
              </w:rPr>
            </w:pPr>
          </w:p>
        </w:tc>
      </w:tr>
      <w:tr w:rsidR="00F606D8" w:rsidRPr="000217DE" w14:paraId="05592E99" w14:textId="77777777" w:rsidTr="00957C9B">
        <w:trPr>
          <w:trHeight w:val="720"/>
          <w:jc w:val="center"/>
        </w:trPr>
        <w:tc>
          <w:tcPr>
            <w:tcW w:w="1955" w:type="dxa"/>
            <w:tcBorders>
              <w:top w:val="single" w:sz="4" w:space="0" w:color="auto"/>
              <w:left w:val="double" w:sz="4" w:space="0" w:color="auto"/>
              <w:bottom w:val="single" w:sz="4" w:space="0" w:color="auto"/>
              <w:right w:val="single" w:sz="4" w:space="0" w:color="auto"/>
            </w:tcBorders>
            <w:shd w:val="clear" w:color="auto" w:fill="auto"/>
            <w:vAlign w:val="center"/>
          </w:tcPr>
          <w:p w14:paraId="122A9260" w14:textId="2DA1640D" w:rsidR="00F606D8" w:rsidRPr="000217DE" w:rsidRDefault="00F606D8" w:rsidP="00957C9B">
            <w:pPr>
              <w:rPr>
                <w:rFonts w:ascii="Calibri" w:hAnsi="Calibri" w:cs="Calibri"/>
                <w:color w:val="000000"/>
                <w:lang w:val="ms-MY" w:eastAsia="ms-MY"/>
              </w:rPr>
            </w:pPr>
          </w:p>
        </w:tc>
        <w:tc>
          <w:tcPr>
            <w:tcW w:w="1810" w:type="dxa"/>
            <w:tcBorders>
              <w:top w:val="single" w:sz="4" w:space="0" w:color="auto"/>
              <w:left w:val="single" w:sz="4" w:space="0" w:color="auto"/>
              <w:bottom w:val="single" w:sz="4" w:space="0" w:color="auto"/>
              <w:right w:val="single" w:sz="4" w:space="0" w:color="auto"/>
            </w:tcBorders>
            <w:shd w:val="clear" w:color="auto" w:fill="auto"/>
            <w:vAlign w:val="center"/>
          </w:tcPr>
          <w:p w14:paraId="063E2826" w14:textId="24FD89EF" w:rsidR="00F606D8" w:rsidRPr="000217DE" w:rsidRDefault="00F606D8" w:rsidP="00957C9B">
            <w:pPr>
              <w:overflowPunct w:val="0"/>
              <w:textAlignment w:val="baseline"/>
              <w:rPr>
                <w:rFonts w:ascii="Calibri" w:hAnsi="Calibri" w:cs="Calibri"/>
                <w:lang w:val="en-US"/>
              </w:rPr>
            </w:pP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1996E0EC" w14:textId="06EBF408" w:rsidR="00F606D8" w:rsidRPr="000217DE" w:rsidRDefault="00F606D8" w:rsidP="00957C9B">
            <w:pPr>
              <w:jc w:val="both"/>
              <w:rPr>
                <w:rFonts w:ascii="Calibri" w:hAnsi="Calibri" w:cs="Calibri"/>
              </w:rPr>
            </w:pPr>
          </w:p>
        </w:tc>
        <w:tc>
          <w:tcPr>
            <w:tcW w:w="2129" w:type="dxa"/>
            <w:tcBorders>
              <w:top w:val="single" w:sz="4" w:space="0" w:color="auto"/>
              <w:left w:val="single" w:sz="4" w:space="0" w:color="auto"/>
              <w:bottom w:val="single" w:sz="4" w:space="0" w:color="auto"/>
              <w:right w:val="single" w:sz="4" w:space="0" w:color="auto"/>
            </w:tcBorders>
            <w:vAlign w:val="center"/>
          </w:tcPr>
          <w:p w14:paraId="4C3F6A2B" w14:textId="77777777" w:rsidR="00F606D8" w:rsidRPr="000217DE" w:rsidRDefault="00F606D8" w:rsidP="00957C9B">
            <w:pPr>
              <w:jc w:val="both"/>
              <w:rPr>
                <w:rFonts w:ascii="Calibri" w:hAnsi="Calibri" w:cs="Calibri"/>
              </w:rPr>
            </w:pPr>
          </w:p>
        </w:tc>
        <w:tc>
          <w:tcPr>
            <w:tcW w:w="1365" w:type="dxa"/>
            <w:tcBorders>
              <w:top w:val="single" w:sz="4" w:space="0" w:color="auto"/>
              <w:left w:val="single" w:sz="4" w:space="0" w:color="auto"/>
              <w:bottom w:val="single" w:sz="4" w:space="0" w:color="auto"/>
              <w:right w:val="single" w:sz="4" w:space="0" w:color="auto"/>
            </w:tcBorders>
            <w:vAlign w:val="center"/>
          </w:tcPr>
          <w:p w14:paraId="37D8C272" w14:textId="77777777" w:rsidR="00F606D8" w:rsidRPr="000217DE" w:rsidRDefault="00F606D8" w:rsidP="00957C9B">
            <w:pPr>
              <w:rPr>
                <w:rFonts w:ascii="Calibri" w:hAnsi="Calibri" w:cs="Calibri"/>
              </w:rPr>
            </w:pPr>
          </w:p>
        </w:tc>
        <w:tc>
          <w:tcPr>
            <w:tcW w:w="1462" w:type="dxa"/>
            <w:tcBorders>
              <w:top w:val="single" w:sz="4" w:space="0" w:color="auto"/>
              <w:left w:val="single" w:sz="4" w:space="0" w:color="auto"/>
              <w:bottom w:val="single" w:sz="4" w:space="0" w:color="auto"/>
              <w:right w:val="double" w:sz="4" w:space="0" w:color="auto"/>
            </w:tcBorders>
            <w:vAlign w:val="center"/>
          </w:tcPr>
          <w:p w14:paraId="11A86C8E" w14:textId="77777777" w:rsidR="00F606D8" w:rsidRPr="000217DE" w:rsidRDefault="00F606D8" w:rsidP="00957C9B">
            <w:pPr>
              <w:jc w:val="both"/>
              <w:rPr>
                <w:rFonts w:ascii="Calibri" w:hAnsi="Calibri" w:cs="Calibri"/>
              </w:rPr>
            </w:pPr>
          </w:p>
        </w:tc>
      </w:tr>
      <w:tr w:rsidR="00F606D8" w:rsidRPr="000217DE" w14:paraId="48544D68" w14:textId="77777777" w:rsidTr="00957C9B">
        <w:trPr>
          <w:trHeight w:val="720"/>
          <w:jc w:val="center"/>
        </w:trPr>
        <w:tc>
          <w:tcPr>
            <w:tcW w:w="1955" w:type="dxa"/>
            <w:tcBorders>
              <w:top w:val="single" w:sz="4" w:space="0" w:color="auto"/>
              <w:left w:val="double" w:sz="4" w:space="0" w:color="auto"/>
              <w:bottom w:val="single" w:sz="4" w:space="0" w:color="auto"/>
              <w:right w:val="single" w:sz="4" w:space="0" w:color="auto"/>
            </w:tcBorders>
            <w:vAlign w:val="center"/>
          </w:tcPr>
          <w:p w14:paraId="495D6119" w14:textId="0BEB784C" w:rsidR="00F606D8" w:rsidRPr="000217DE" w:rsidRDefault="00F606D8" w:rsidP="00957C9B">
            <w:pPr>
              <w:pStyle w:val="Default"/>
              <w:rPr>
                <w:sz w:val="22"/>
                <w:szCs w:val="22"/>
              </w:rPr>
            </w:pPr>
          </w:p>
        </w:tc>
        <w:tc>
          <w:tcPr>
            <w:tcW w:w="1810" w:type="dxa"/>
            <w:tcBorders>
              <w:top w:val="single" w:sz="4" w:space="0" w:color="auto"/>
              <w:left w:val="single" w:sz="4" w:space="0" w:color="auto"/>
              <w:bottom w:val="single" w:sz="4" w:space="0" w:color="auto"/>
              <w:right w:val="single" w:sz="4" w:space="0" w:color="auto"/>
            </w:tcBorders>
            <w:vAlign w:val="center"/>
          </w:tcPr>
          <w:p w14:paraId="1E62DACB" w14:textId="5B7AAA7E" w:rsidR="00F606D8" w:rsidRPr="000217DE" w:rsidRDefault="00F606D8" w:rsidP="00957C9B">
            <w:pPr>
              <w:pStyle w:val="Default"/>
              <w:rPr>
                <w:sz w:val="22"/>
                <w:szCs w:val="22"/>
              </w:rPr>
            </w:pPr>
          </w:p>
        </w:tc>
        <w:tc>
          <w:tcPr>
            <w:tcW w:w="1350" w:type="dxa"/>
            <w:tcBorders>
              <w:top w:val="single" w:sz="4" w:space="0" w:color="auto"/>
              <w:left w:val="single" w:sz="4" w:space="0" w:color="auto"/>
              <w:bottom w:val="single" w:sz="4" w:space="0" w:color="auto"/>
              <w:right w:val="single" w:sz="4" w:space="0" w:color="auto"/>
            </w:tcBorders>
            <w:vAlign w:val="center"/>
          </w:tcPr>
          <w:p w14:paraId="51706800" w14:textId="36399E4C" w:rsidR="00F606D8" w:rsidRPr="000217DE" w:rsidRDefault="00F606D8" w:rsidP="00957C9B">
            <w:pPr>
              <w:jc w:val="both"/>
              <w:rPr>
                <w:rFonts w:ascii="Calibri" w:hAnsi="Calibri" w:cs="Calibri"/>
              </w:rPr>
            </w:pPr>
          </w:p>
        </w:tc>
        <w:tc>
          <w:tcPr>
            <w:tcW w:w="2129" w:type="dxa"/>
            <w:tcBorders>
              <w:top w:val="single" w:sz="4" w:space="0" w:color="auto"/>
              <w:left w:val="single" w:sz="4" w:space="0" w:color="auto"/>
              <w:bottom w:val="single" w:sz="4" w:space="0" w:color="auto"/>
              <w:right w:val="single" w:sz="4" w:space="0" w:color="auto"/>
            </w:tcBorders>
            <w:vAlign w:val="center"/>
          </w:tcPr>
          <w:p w14:paraId="6052A210" w14:textId="2388127A" w:rsidR="00F606D8" w:rsidRPr="000217DE" w:rsidRDefault="00F606D8" w:rsidP="00957C9B">
            <w:pPr>
              <w:jc w:val="both"/>
              <w:rPr>
                <w:rFonts w:ascii="Calibri" w:hAnsi="Calibri" w:cs="Calibri"/>
              </w:rPr>
            </w:pPr>
          </w:p>
        </w:tc>
        <w:tc>
          <w:tcPr>
            <w:tcW w:w="1365" w:type="dxa"/>
            <w:tcBorders>
              <w:top w:val="single" w:sz="4" w:space="0" w:color="auto"/>
              <w:left w:val="single" w:sz="4" w:space="0" w:color="auto"/>
              <w:bottom w:val="single" w:sz="4" w:space="0" w:color="auto"/>
              <w:right w:val="single" w:sz="4" w:space="0" w:color="auto"/>
            </w:tcBorders>
            <w:vAlign w:val="center"/>
          </w:tcPr>
          <w:p w14:paraId="5D202663" w14:textId="77777777" w:rsidR="00F606D8" w:rsidRPr="000217DE" w:rsidRDefault="00F606D8" w:rsidP="00957C9B">
            <w:pPr>
              <w:rPr>
                <w:rFonts w:ascii="Calibri" w:hAnsi="Calibri" w:cs="Calibri"/>
              </w:rPr>
            </w:pPr>
          </w:p>
        </w:tc>
        <w:tc>
          <w:tcPr>
            <w:tcW w:w="1462" w:type="dxa"/>
            <w:tcBorders>
              <w:top w:val="single" w:sz="4" w:space="0" w:color="auto"/>
              <w:left w:val="single" w:sz="4" w:space="0" w:color="auto"/>
              <w:bottom w:val="single" w:sz="4" w:space="0" w:color="auto"/>
              <w:right w:val="double" w:sz="4" w:space="0" w:color="auto"/>
            </w:tcBorders>
            <w:vAlign w:val="center"/>
          </w:tcPr>
          <w:p w14:paraId="356D975B" w14:textId="77777777" w:rsidR="00F606D8" w:rsidRPr="000217DE" w:rsidRDefault="00F606D8" w:rsidP="00957C9B">
            <w:pPr>
              <w:jc w:val="both"/>
              <w:rPr>
                <w:rFonts w:ascii="Calibri" w:hAnsi="Calibri" w:cs="Calibri"/>
              </w:rPr>
            </w:pPr>
          </w:p>
        </w:tc>
      </w:tr>
      <w:tr w:rsidR="00F606D8" w:rsidRPr="000217DE" w14:paraId="0C6E8BC9" w14:textId="77777777" w:rsidTr="00957C9B">
        <w:trPr>
          <w:trHeight w:val="720"/>
          <w:jc w:val="center"/>
        </w:trPr>
        <w:tc>
          <w:tcPr>
            <w:tcW w:w="1955" w:type="dxa"/>
            <w:tcBorders>
              <w:top w:val="single" w:sz="4" w:space="0" w:color="auto"/>
              <w:left w:val="double" w:sz="4" w:space="0" w:color="auto"/>
              <w:bottom w:val="single" w:sz="4" w:space="0" w:color="auto"/>
              <w:right w:val="single" w:sz="4" w:space="0" w:color="auto"/>
            </w:tcBorders>
            <w:vAlign w:val="center"/>
          </w:tcPr>
          <w:p w14:paraId="652A7655" w14:textId="06261946" w:rsidR="00F606D8" w:rsidRPr="000217DE" w:rsidRDefault="00F606D8" w:rsidP="00957C9B">
            <w:pPr>
              <w:pStyle w:val="Default"/>
              <w:rPr>
                <w:sz w:val="22"/>
                <w:szCs w:val="22"/>
              </w:rPr>
            </w:pPr>
          </w:p>
        </w:tc>
        <w:tc>
          <w:tcPr>
            <w:tcW w:w="1810" w:type="dxa"/>
            <w:tcBorders>
              <w:top w:val="single" w:sz="4" w:space="0" w:color="auto"/>
              <w:left w:val="single" w:sz="4" w:space="0" w:color="auto"/>
              <w:bottom w:val="single" w:sz="4" w:space="0" w:color="auto"/>
              <w:right w:val="single" w:sz="4" w:space="0" w:color="auto"/>
            </w:tcBorders>
            <w:vAlign w:val="center"/>
          </w:tcPr>
          <w:p w14:paraId="290A75C5" w14:textId="4112B7E8" w:rsidR="00F606D8" w:rsidRPr="000217DE" w:rsidRDefault="00F606D8" w:rsidP="00957C9B">
            <w:pPr>
              <w:pStyle w:val="Default"/>
              <w:rPr>
                <w:sz w:val="22"/>
                <w:szCs w:val="22"/>
              </w:rPr>
            </w:pPr>
          </w:p>
        </w:tc>
        <w:tc>
          <w:tcPr>
            <w:tcW w:w="1350" w:type="dxa"/>
            <w:tcBorders>
              <w:top w:val="single" w:sz="4" w:space="0" w:color="auto"/>
              <w:left w:val="single" w:sz="4" w:space="0" w:color="auto"/>
              <w:bottom w:val="single" w:sz="4" w:space="0" w:color="auto"/>
              <w:right w:val="single" w:sz="4" w:space="0" w:color="auto"/>
            </w:tcBorders>
            <w:vAlign w:val="center"/>
          </w:tcPr>
          <w:p w14:paraId="1154C6B5" w14:textId="6372AAE3" w:rsidR="00F606D8" w:rsidRPr="000217DE" w:rsidRDefault="00F606D8" w:rsidP="00957C9B">
            <w:pPr>
              <w:jc w:val="both"/>
              <w:rPr>
                <w:rFonts w:ascii="Calibri" w:hAnsi="Calibri" w:cs="Calibri"/>
              </w:rPr>
            </w:pPr>
          </w:p>
        </w:tc>
        <w:tc>
          <w:tcPr>
            <w:tcW w:w="2129" w:type="dxa"/>
            <w:tcBorders>
              <w:top w:val="single" w:sz="4" w:space="0" w:color="auto"/>
              <w:left w:val="single" w:sz="4" w:space="0" w:color="auto"/>
              <w:bottom w:val="single" w:sz="4" w:space="0" w:color="auto"/>
              <w:right w:val="single" w:sz="4" w:space="0" w:color="auto"/>
            </w:tcBorders>
            <w:vAlign w:val="center"/>
          </w:tcPr>
          <w:p w14:paraId="7C57D3CF" w14:textId="77777777" w:rsidR="00F606D8" w:rsidRPr="000217DE" w:rsidRDefault="00F606D8" w:rsidP="00957C9B">
            <w:pPr>
              <w:jc w:val="both"/>
              <w:rPr>
                <w:rFonts w:ascii="Calibri" w:hAnsi="Calibri" w:cs="Calibri"/>
              </w:rPr>
            </w:pPr>
          </w:p>
        </w:tc>
        <w:tc>
          <w:tcPr>
            <w:tcW w:w="1365" w:type="dxa"/>
            <w:tcBorders>
              <w:top w:val="single" w:sz="4" w:space="0" w:color="auto"/>
              <w:left w:val="single" w:sz="4" w:space="0" w:color="auto"/>
              <w:bottom w:val="single" w:sz="4" w:space="0" w:color="auto"/>
              <w:right w:val="single" w:sz="4" w:space="0" w:color="auto"/>
            </w:tcBorders>
            <w:vAlign w:val="center"/>
          </w:tcPr>
          <w:p w14:paraId="5065A608" w14:textId="77777777" w:rsidR="00F606D8" w:rsidRPr="000217DE" w:rsidRDefault="00F606D8" w:rsidP="00957C9B">
            <w:pPr>
              <w:rPr>
                <w:rFonts w:ascii="Calibri" w:hAnsi="Calibri" w:cs="Calibri"/>
              </w:rPr>
            </w:pPr>
          </w:p>
        </w:tc>
        <w:tc>
          <w:tcPr>
            <w:tcW w:w="1462" w:type="dxa"/>
            <w:tcBorders>
              <w:top w:val="single" w:sz="4" w:space="0" w:color="auto"/>
              <w:left w:val="single" w:sz="4" w:space="0" w:color="auto"/>
              <w:bottom w:val="single" w:sz="4" w:space="0" w:color="auto"/>
              <w:right w:val="double" w:sz="4" w:space="0" w:color="auto"/>
            </w:tcBorders>
            <w:vAlign w:val="center"/>
          </w:tcPr>
          <w:p w14:paraId="669F683B" w14:textId="77777777" w:rsidR="00F606D8" w:rsidRPr="000217DE" w:rsidRDefault="00F606D8" w:rsidP="00957C9B">
            <w:pPr>
              <w:jc w:val="both"/>
              <w:rPr>
                <w:rFonts w:ascii="Calibri" w:hAnsi="Calibri" w:cs="Calibri"/>
              </w:rPr>
            </w:pPr>
          </w:p>
        </w:tc>
      </w:tr>
      <w:tr w:rsidR="00F606D8" w:rsidRPr="000217DE" w14:paraId="3B8F7207" w14:textId="77777777" w:rsidTr="00957C9B">
        <w:trPr>
          <w:trHeight w:val="720"/>
          <w:jc w:val="center"/>
        </w:trPr>
        <w:tc>
          <w:tcPr>
            <w:tcW w:w="1955" w:type="dxa"/>
            <w:tcBorders>
              <w:top w:val="single" w:sz="4" w:space="0" w:color="auto"/>
              <w:left w:val="double" w:sz="4" w:space="0" w:color="auto"/>
              <w:bottom w:val="single" w:sz="4" w:space="0" w:color="auto"/>
              <w:right w:val="single" w:sz="4" w:space="0" w:color="auto"/>
            </w:tcBorders>
            <w:vAlign w:val="center"/>
          </w:tcPr>
          <w:p w14:paraId="07F54429" w14:textId="67B191AF" w:rsidR="00F606D8" w:rsidRPr="000217DE" w:rsidRDefault="00F606D8" w:rsidP="00957C9B">
            <w:pPr>
              <w:rPr>
                <w:rFonts w:ascii="Calibri" w:hAnsi="Calibri" w:cs="Calibri"/>
                <w:color w:val="000000"/>
                <w:lang w:val="ms-MY" w:eastAsia="ms-MY"/>
              </w:rPr>
            </w:pPr>
          </w:p>
        </w:tc>
        <w:tc>
          <w:tcPr>
            <w:tcW w:w="1810" w:type="dxa"/>
            <w:tcBorders>
              <w:top w:val="single" w:sz="4" w:space="0" w:color="auto"/>
              <w:left w:val="single" w:sz="4" w:space="0" w:color="auto"/>
              <w:bottom w:val="single" w:sz="4" w:space="0" w:color="auto"/>
              <w:right w:val="single" w:sz="4" w:space="0" w:color="auto"/>
            </w:tcBorders>
            <w:vAlign w:val="center"/>
          </w:tcPr>
          <w:p w14:paraId="67449DD4" w14:textId="7FF7FCFE" w:rsidR="00F606D8" w:rsidRPr="000217DE" w:rsidRDefault="00F606D8" w:rsidP="00957C9B">
            <w:pPr>
              <w:overflowPunct w:val="0"/>
              <w:textAlignment w:val="baseline"/>
              <w:rPr>
                <w:rFonts w:ascii="Calibri" w:hAnsi="Calibri" w:cs="Calibri"/>
                <w:lang w:val="en-US"/>
              </w:rPr>
            </w:pPr>
          </w:p>
        </w:tc>
        <w:tc>
          <w:tcPr>
            <w:tcW w:w="1350" w:type="dxa"/>
            <w:tcBorders>
              <w:top w:val="single" w:sz="4" w:space="0" w:color="auto"/>
              <w:left w:val="single" w:sz="4" w:space="0" w:color="auto"/>
              <w:bottom w:val="single" w:sz="4" w:space="0" w:color="auto"/>
              <w:right w:val="single" w:sz="4" w:space="0" w:color="auto"/>
            </w:tcBorders>
            <w:vAlign w:val="center"/>
          </w:tcPr>
          <w:p w14:paraId="4E67AC0D" w14:textId="7EA44BAC" w:rsidR="00F606D8" w:rsidRPr="000217DE" w:rsidRDefault="00F606D8" w:rsidP="00957C9B">
            <w:pPr>
              <w:jc w:val="both"/>
              <w:rPr>
                <w:rFonts w:ascii="Calibri" w:hAnsi="Calibri" w:cs="Calibri"/>
              </w:rPr>
            </w:pPr>
          </w:p>
        </w:tc>
        <w:tc>
          <w:tcPr>
            <w:tcW w:w="2129" w:type="dxa"/>
            <w:tcBorders>
              <w:top w:val="single" w:sz="4" w:space="0" w:color="auto"/>
              <w:left w:val="single" w:sz="4" w:space="0" w:color="auto"/>
              <w:bottom w:val="single" w:sz="4" w:space="0" w:color="auto"/>
              <w:right w:val="single" w:sz="4" w:space="0" w:color="auto"/>
            </w:tcBorders>
            <w:vAlign w:val="center"/>
          </w:tcPr>
          <w:p w14:paraId="7A4046FC" w14:textId="77777777" w:rsidR="00F606D8" w:rsidRPr="000217DE" w:rsidRDefault="00F606D8" w:rsidP="00957C9B">
            <w:pPr>
              <w:jc w:val="both"/>
              <w:rPr>
                <w:rFonts w:ascii="Calibri" w:hAnsi="Calibri" w:cs="Calibri"/>
              </w:rPr>
            </w:pPr>
          </w:p>
        </w:tc>
        <w:tc>
          <w:tcPr>
            <w:tcW w:w="1365" w:type="dxa"/>
            <w:tcBorders>
              <w:top w:val="single" w:sz="4" w:space="0" w:color="auto"/>
              <w:left w:val="single" w:sz="4" w:space="0" w:color="auto"/>
              <w:bottom w:val="single" w:sz="4" w:space="0" w:color="auto"/>
              <w:right w:val="single" w:sz="4" w:space="0" w:color="auto"/>
            </w:tcBorders>
            <w:vAlign w:val="center"/>
          </w:tcPr>
          <w:p w14:paraId="0EF030B4" w14:textId="77777777" w:rsidR="00F606D8" w:rsidRPr="000217DE" w:rsidRDefault="00F606D8" w:rsidP="00957C9B">
            <w:pPr>
              <w:rPr>
                <w:rFonts w:ascii="Calibri" w:hAnsi="Calibri" w:cs="Calibri"/>
              </w:rPr>
            </w:pPr>
          </w:p>
        </w:tc>
        <w:tc>
          <w:tcPr>
            <w:tcW w:w="1462" w:type="dxa"/>
            <w:tcBorders>
              <w:top w:val="single" w:sz="4" w:space="0" w:color="auto"/>
              <w:left w:val="single" w:sz="4" w:space="0" w:color="auto"/>
              <w:bottom w:val="single" w:sz="4" w:space="0" w:color="auto"/>
              <w:right w:val="double" w:sz="4" w:space="0" w:color="auto"/>
            </w:tcBorders>
            <w:vAlign w:val="center"/>
          </w:tcPr>
          <w:p w14:paraId="2F89264F" w14:textId="77777777" w:rsidR="00F606D8" w:rsidRPr="000217DE" w:rsidRDefault="00F606D8" w:rsidP="00957C9B">
            <w:pPr>
              <w:jc w:val="both"/>
              <w:rPr>
                <w:rFonts w:ascii="Calibri" w:hAnsi="Calibri" w:cs="Calibri"/>
              </w:rPr>
            </w:pPr>
          </w:p>
        </w:tc>
      </w:tr>
      <w:tr w:rsidR="00F606D8" w:rsidRPr="000217DE" w14:paraId="6C885691" w14:textId="77777777" w:rsidTr="00957C9B">
        <w:trPr>
          <w:trHeight w:val="720"/>
          <w:jc w:val="center"/>
        </w:trPr>
        <w:tc>
          <w:tcPr>
            <w:tcW w:w="1955" w:type="dxa"/>
            <w:tcBorders>
              <w:top w:val="single" w:sz="4" w:space="0" w:color="auto"/>
              <w:left w:val="double" w:sz="4" w:space="0" w:color="auto"/>
              <w:bottom w:val="single" w:sz="4" w:space="0" w:color="auto"/>
              <w:right w:val="single" w:sz="4" w:space="0" w:color="auto"/>
            </w:tcBorders>
            <w:vAlign w:val="center"/>
          </w:tcPr>
          <w:p w14:paraId="09163B68" w14:textId="62CBE6AC" w:rsidR="00F606D8" w:rsidRPr="000217DE" w:rsidRDefault="00F606D8" w:rsidP="00957C9B">
            <w:pPr>
              <w:rPr>
                <w:rFonts w:ascii="Calibri" w:hAnsi="Calibri" w:cs="Calibri"/>
                <w:color w:val="000000"/>
                <w:lang w:val="ms-MY" w:eastAsia="ms-MY"/>
              </w:rPr>
            </w:pPr>
          </w:p>
        </w:tc>
        <w:tc>
          <w:tcPr>
            <w:tcW w:w="1810" w:type="dxa"/>
            <w:tcBorders>
              <w:top w:val="single" w:sz="4" w:space="0" w:color="auto"/>
              <w:left w:val="single" w:sz="4" w:space="0" w:color="auto"/>
              <w:bottom w:val="single" w:sz="4" w:space="0" w:color="auto"/>
              <w:right w:val="single" w:sz="4" w:space="0" w:color="auto"/>
            </w:tcBorders>
            <w:vAlign w:val="center"/>
          </w:tcPr>
          <w:p w14:paraId="34F1B57C" w14:textId="7A3BCA46" w:rsidR="00F606D8" w:rsidRPr="000217DE" w:rsidRDefault="00F606D8" w:rsidP="00957C9B">
            <w:pPr>
              <w:overflowPunct w:val="0"/>
              <w:textAlignment w:val="baseline"/>
              <w:rPr>
                <w:rFonts w:ascii="Calibri" w:hAnsi="Calibri" w:cs="Calibri"/>
                <w:lang w:val="en-US"/>
              </w:rPr>
            </w:pPr>
          </w:p>
        </w:tc>
        <w:tc>
          <w:tcPr>
            <w:tcW w:w="1350" w:type="dxa"/>
            <w:tcBorders>
              <w:top w:val="single" w:sz="4" w:space="0" w:color="auto"/>
              <w:left w:val="single" w:sz="4" w:space="0" w:color="auto"/>
              <w:bottom w:val="single" w:sz="4" w:space="0" w:color="auto"/>
              <w:right w:val="single" w:sz="4" w:space="0" w:color="auto"/>
            </w:tcBorders>
            <w:vAlign w:val="center"/>
          </w:tcPr>
          <w:p w14:paraId="37CC326F" w14:textId="222ED8B1" w:rsidR="00F606D8" w:rsidRPr="000217DE" w:rsidRDefault="00F606D8" w:rsidP="00957C9B">
            <w:pPr>
              <w:jc w:val="both"/>
              <w:rPr>
                <w:rFonts w:ascii="Calibri" w:hAnsi="Calibri" w:cs="Calibri"/>
              </w:rPr>
            </w:pPr>
          </w:p>
        </w:tc>
        <w:tc>
          <w:tcPr>
            <w:tcW w:w="2129" w:type="dxa"/>
            <w:tcBorders>
              <w:top w:val="single" w:sz="4" w:space="0" w:color="auto"/>
              <w:left w:val="single" w:sz="4" w:space="0" w:color="auto"/>
              <w:bottom w:val="single" w:sz="4" w:space="0" w:color="auto"/>
              <w:right w:val="single" w:sz="4" w:space="0" w:color="auto"/>
            </w:tcBorders>
            <w:vAlign w:val="center"/>
          </w:tcPr>
          <w:p w14:paraId="2FB7A4BE" w14:textId="77777777" w:rsidR="00F606D8" w:rsidRPr="000217DE" w:rsidRDefault="00F606D8" w:rsidP="00957C9B">
            <w:pPr>
              <w:jc w:val="both"/>
              <w:rPr>
                <w:rFonts w:ascii="Calibri" w:hAnsi="Calibri" w:cs="Calibri"/>
              </w:rPr>
            </w:pPr>
          </w:p>
        </w:tc>
        <w:tc>
          <w:tcPr>
            <w:tcW w:w="1365" w:type="dxa"/>
            <w:tcBorders>
              <w:top w:val="single" w:sz="4" w:space="0" w:color="auto"/>
              <w:left w:val="single" w:sz="4" w:space="0" w:color="auto"/>
              <w:bottom w:val="single" w:sz="4" w:space="0" w:color="auto"/>
              <w:right w:val="single" w:sz="4" w:space="0" w:color="auto"/>
            </w:tcBorders>
            <w:vAlign w:val="center"/>
          </w:tcPr>
          <w:p w14:paraId="3337CD63" w14:textId="77777777" w:rsidR="00F606D8" w:rsidRPr="000217DE" w:rsidRDefault="00F606D8" w:rsidP="00957C9B">
            <w:pPr>
              <w:rPr>
                <w:rFonts w:ascii="Calibri" w:hAnsi="Calibri" w:cs="Calibri"/>
              </w:rPr>
            </w:pPr>
          </w:p>
        </w:tc>
        <w:tc>
          <w:tcPr>
            <w:tcW w:w="1462" w:type="dxa"/>
            <w:tcBorders>
              <w:top w:val="single" w:sz="4" w:space="0" w:color="auto"/>
              <w:left w:val="single" w:sz="4" w:space="0" w:color="auto"/>
              <w:bottom w:val="single" w:sz="4" w:space="0" w:color="auto"/>
              <w:right w:val="double" w:sz="4" w:space="0" w:color="auto"/>
            </w:tcBorders>
            <w:vAlign w:val="center"/>
          </w:tcPr>
          <w:p w14:paraId="7ECF29ED" w14:textId="77777777" w:rsidR="00F606D8" w:rsidRPr="000217DE" w:rsidRDefault="00F606D8" w:rsidP="00957C9B">
            <w:pPr>
              <w:jc w:val="both"/>
              <w:rPr>
                <w:rFonts w:ascii="Calibri" w:hAnsi="Calibri" w:cs="Calibri"/>
              </w:rPr>
            </w:pPr>
          </w:p>
        </w:tc>
      </w:tr>
      <w:tr w:rsidR="00F606D8" w:rsidRPr="000217DE" w14:paraId="4B4BB815" w14:textId="77777777" w:rsidTr="00957C9B">
        <w:trPr>
          <w:trHeight w:val="720"/>
          <w:jc w:val="center"/>
        </w:trPr>
        <w:tc>
          <w:tcPr>
            <w:tcW w:w="1955" w:type="dxa"/>
            <w:tcBorders>
              <w:top w:val="single" w:sz="4" w:space="0" w:color="auto"/>
              <w:left w:val="double" w:sz="4" w:space="0" w:color="auto"/>
              <w:bottom w:val="single" w:sz="4" w:space="0" w:color="auto"/>
              <w:right w:val="single" w:sz="4" w:space="0" w:color="auto"/>
            </w:tcBorders>
            <w:vAlign w:val="center"/>
          </w:tcPr>
          <w:p w14:paraId="456DE10D" w14:textId="19B106B8" w:rsidR="00F606D8" w:rsidRPr="000217DE" w:rsidRDefault="00F606D8" w:rsidP="00957C9B">
            <w:pPr>
              <w:rPr>
                <w:rFonts w:ascii="Calibri" w:hAnsi="Calibri" w:cs="Calibri"/>
                <w:color w:val="000000"/>
                <w:lang w:val="ms-MY" w:eastAsia="ms-MY"/>
              </w:rPr>
            </w:pPr>
          </w:p>
        </w:tc>
        <w:tc>
          <w:tcPr>
            <w:tcW w:w="1810" w:type="dxa"/>
            <w:tcBorders>
              <w:top w:val="single" w:sz="4" w:space="0" w:color="auto"/>
              <w:left w:val="single" w:sz="4" w:space="0" w:color="auto"/>
              <w:bottom w:val="single" w:sz="4" w:space="0" w:color="auto"/>
              <w:right w:val="single" w:sz="4" w:space="0" w:color="auto"/>
            </w:tcBorders>
            <w:vAlign w:val="center"/>
          </w:tcPr>
          <w:p w14:paraId="235F8A9D" w14:textId="6DBD7EA9" w:rsidR="00F606D8" w:rsidRPr="000217DE" w:rsidRDefault="00F606D8" w:rsidP="00957C9B">
            <w:pPr>
              <w:overflowPunct w:val="0"/>
              <w:textAlignment w:val="baseline"/>
              <w:rPr>
                <w:rFonts w:ascii="Calibri" w:hAnsi="Calibri" w:cs="Calibri"/>
                <w:lang w:val="en-US"/>
              </w:rPr>
            </w:pPr>
          </w:p>
        </w:tc>
        <w:tc>
          <w:tcPr>
            <w:tcW w:w="1350" w:type="dxa"/>
            <w:tcBorders>
              <w:top w:val="single" w:sz="4" w:space="0" w:color="auto"/>
              <w:left w:val="single" w:sz="4" w:space="0" w:color="auto"/>
              <w:bottom w:val="single" w:sz="4" w:space="0" w:color="auto"/>
              <w:right w:val="single" w:sz="4" w:space="0" w:color="auto"/>
            </w:tcBorders>
            <w:vAlign w:val="center"/>
          </w:tcPr>
          <w:p w14:paraId="2355692D" w14:textId="435D4F71" w:rsidR="00F606D8" w:rsidRPr="000217DE" w:rsidRDefault="00F606D8" w:rsidP="00957C9B">
            <w:pPr>
              <w:jc w:val="both"/>
              <w:rPr>
                <w:rFonts w:ascii="Calibri" w:hAnsi="Calibri" w:cs="Calibri"/>
              </w:rPr>
            </w:pPr>
          </w:p>
        </w:tc>
        <w:tc>
          <w:tcPr>
            <w:tcW w:w="2129" w:type="dxa"/>
            <w:tcBorders>
              <w:top w:val="single" w:sz="4" w:space="0" w:color="auto"/>
              <w:left w:val="single" w:sz="4" w:space="0" w:color="auto"/>
              <w:bottom w:val="single" w:sz="4" w:space="0" w:color="auto"/>
              <w:right w:val="single" w:sz="4" w:space="0" w:color="auto"/>
            </w:tcBorders>
            <w:vAlign w:val="center"/>
          </w:tcPr>
          <w:p w14:paraId="1EB0A968" w14:textId="77777777" w:rsidR="00F606D8" w:rsidRPr="000217DE" w:rsidRDefault="00F606D8" w:rsidP="00957C9B">
            <w:pPr>
              <w:jc w:val="both"/>
              <w:rPr>
                <w:rFonts w:ascii="Calibri" w:hAnsi="Calibri" w:cs="Calibri"/>
              </w:rPr>
            </w:pPr>
          </w:p>
        </w:tc>
        <w:tc>
          <w:tcPr>
            <w:tcW w:w="1365" w:type="dxa"/>
            <w:tcBorders>
              <w:top w:val="single" w:sz="4" w:space="0" w:color="auto"/>
              <w:left w:val="single" w:sz="4" w:space="0" w:color="auto"/>
              <w:bottom w:val="single" w:sz="4" w:space="0" w:color="auto"/>
              <w:right w:val="single" w:sz="4" w:space="0" w:color="auto"/>
            </w:tcBorders>
            <w:vAlign w:val="center"/>
          </w:tcPr>
          <w:p w14:paraId="7A5FCE40" w14:textId="77777777" w:rsidR="00F606D8" w:rsidRPr="000217DE" w:rsidRDefault="00F606D8" w:rsidP="00957C9B">
            <w:pPr>
              <w:rPr>
                <w:rFonts w:ascii="Calibri" w:hAnsi="Calibri" w:cs="Calibri"/>
              </w:rPr>
            </w:pPr>
          </w:p>
        </w:tc>
        <w:tc>
          <w:tcPr>
            <w:tcW w:w="1462" w:type="dxa"/>
            <w:tcBorders>
              <w:top w:val="single" w:sz="4" w:space="0" w:color="auto"/>
              <w:left w:val="single" w:sz="4" w:space="0" w:color="auto"/>
              <w:bottom w:val="single" w:sz="4" w:space="0" w:color="auto"/>
              <w:right w:val="double" w:sz="4" w:space="0" w:color="auto"/>
            </w:tcBorders>
            <w:vAlign w:val="center"/>
          </w:tcPr>
          <w:p w14:paraId="4878546D" w14:textId="77777777" w:rsidR="00F606D8" w:rsidRPr="000217DE" w:rsidRDefault="00F606D8" w:rsidP="00957C9B">
            <w:pPr>
              <w:jc w:val="both"/>
              <w:rPr>
                <w:rFonts w:ascii="Calibri" w:hAnsi="Calibri" w:cs="Calibri"/>
              </w:rPr>
            </w:pPr>
          </w:p>
        </w:tc>
      </w:tr>
    </w:tbl>
    <w:p w14:paraId="2CCBED71" w14:textId="77777777" w:rsidR="00F606D8" w:rsidRPr="000217DE" w:rsidRDefault="00F606D8">
      <w:pPr>
        <w:rPr>
          <w:rFonts w:cs="Arial"/>
        </w:rPr>
      </w:pPr>
    </w:p>
    <w:p w14:paraId="6A9A16FB" w14:textId="77777777" w:rsidR="00F606D8" w:rsidRPr="000217DE" w:rsidRDefault="00F606D8">
      <w:pPr>
        <w:rPr>
          <w:rFonts w:cs="Arial"/>
        </w:rPr>
      </w:pPr>
    </w:p>
    <w:p w14:paraId="34708475" w14:textId="77777777" w:rsidR="00F606D8" w:rsidRPr="000217DE" w:rsidRDefault="00F606D8">
      <w:pPr>
        <w:rPr>
          <w:rFonts w:cs="Arial"/>
        </w:rPr>
      </w:pPr>
    </w:p>
    <w:p w14:paraId="5B965E36" w14:textId="77777777" w:rsidR="00F606D8" w:rsidRPr="000217DE" w:rsidRDefault="00F606D8">
      <w:pPr>
        <w:rPr>
          <w:rFonts w:cs="Arial"/>
        </w:rPr>
      </w:pPr>
    </w:p>
    <w:p w14:paraId="32A91210" w14:textId="77777777" w:rsidR="00F606D8" w:rsidRPr="000217DE" w:rsidRDefault="00F606D8">
      <w:pPr>
        <w:rPr>
          <w:rFonts w:cs="Arial"/>
        </w:rPr>
      </w:pPr>
    </w:p>
    <w:p w14:paraId="1B26BE7D" w14:textId="77777777" w:rsidR="00F606D8" w:rsidRPr="000217DE" w:rsidRDefault="00F606D8">
      <w:pPr>
        <w:rPr>
          <w:rFonts w:cs="Arial"/>
        </w:rPr>
      </w:pPr>
    </w:p>
    <w:p w14:paraId="3866909C" w14:textId="77777777" w:rsidR="00F606D8" w:rsidRPr="000217DE" w:rsidRDefault="00F606D8">
      <w:pPr>
        <w:rPr>
          <w:rFonts w:cs="Arial"/>
        </w:rPr>
      </w:pPr>
    </w:p>
    <w:p w14:paraId="51C68A49" w14:textId="77777777" w:rsidR="00F606D8" w:rsidRPr="000217DE" w:rsidRDefault="00F606D8">
      <w:pPr>
        <w:rPr>
          <w:rFonts w:cs="Arial"/>
        </w:rPr>
      </w:pPr>
    </w:p>
    <w:p w14:paraId="48B3F5A6" w14:textId="77777777" w:rsidR="00F606D8" w:rsidRPr="000217DE" w:rsidRDefault="00F606D8">
      <w:pPr>
        <w:rPr>
          <w:rFonts w:cs="Arial"/>
        </w:rPr>
      </w:pPr>
    </w:p>
    <w:p w14:paraId="3AE3C70F" w14:textId="77777777" w:rsidR="00F606D8" w:rsidRPr="000217DE" w:rsidRDefault="00F606D8">
      <w:pPr>
        <w:rPr>
          <w:rFonts w:cs="Arial"/>
        </w:rPr>
      </w:pPr>
    </w:p>
    <w:p w14:paraId="4F58578D" w14:textId="77777777" w:rsidR="00F606D8" w:rsidRPr="000217DE" w:rsidRDefault="00F606D8">
      <w:pPr>
        <w:rPr>
          <w:rFonts w:cs="Arial"/>
        </w:rPr>
      </w:pPr>
    </w:p>
    <w:p w14:paraId="0B23928B" w14:textId="77777777" w:rsidR="00F606D8" w:rsidRPr="000217DE" w:rsidRDefault="00F606D8">
      <w:pPr>
        <w:rPr>
          <w:rFonts w:cs="Arial"/>
        </w:rPr>
      </w:pPr>
    </w:p>
    <w:p w14:paraId="7818D534" w14:textId="135E2B0A" w:rsidR="00840946" w:rsidRPr="000217DE" w:rsidRDefault="00EA1A34" w:rsidP="00840946">
      <w:pPr>
        <w:jc w:val="center"/>
        <w:rPr>
          <w:rFonts w:cs="Arial"/>
          <w:b/>
          <w:sz w:val="36"/>
          <w:szCs w:val="36"/>
        </w:rPr>
      </w:pPr>
      <w:r w:rsidRPr="000217DE">
        <w:rPr>
          <w:rFonts w:cs="Arial"/>
          <w:b/>
          <w:sz w:val="36"/>
          <w:szCs w:val="36"/>
        </w:rPr>
        <w:t>DOCUMENT CHANGE HISTORY</w:t>
      </w:r>
    </w:p>
    <w:tbl>
      <w:tblPr>
        <w:tblW w:w="9858" w:type="dxa"/>
        <w:jc w:val="center"/>
        <w:tblBorders>
          <w:top w:val="double" w:sz="4" w:space="0" w:color="auto"/>
          <w:left w:val="double" w:sz="4" w:space="0" w:color="auto"/>
          <w:bottom w:val="double" w:sz="4" w:space="0" w:color="auto"/>
          <w:right w:val="double" w:sz="4" w:space="0" w:color="auto"/>
          <w:insideH w:val="single" w:sz="4" w:space="0" w:color="auto"/>
          <w:insideV w:val="double" w:sz="4" w:space="0" w:color="auto"/>
        </w:tblBorders>
        <w:tblLook w:val="01E0" w:firstRow="1" w:lastRow="1" w:firstColumn="1" w:lastColumn="1" w:noHBand="0" w:noVBand="0"/>
      </w:tblPr>
      <w:tblGrid>
        <w:gridCol w:w="1292"/>
        <w:gridCol w:w="1812"/>
        <w:gridCol w:w="5245"/>
        <w:gridCol w:w="1509"/>
      </w:tblGrid>
      <w:tr w:rsidR="00EA1A34" w:rsidRPr="000217DE" w14:paraId="2A0DD42B" w14:textId="77777777" w:rsidTr="00CB320F">
        <w:trPr>
          <w:trHeight w:val="629"/>
          <w:jc w:val="center"/>
        </w:trPr>
        <w:tc>
          <w:tcPr>
            <w:tcW w:w="1292" w:type="dxa"/>
            <w:tcBorders>
              <w:top w:val="double" w:sz="4" w:space="0" w:color="auto"/>
              <w:bottom w:val="single" w:sz="4" w:space="0" w:color="auto"/>
              <w:right w:val="single" w:sz="4" w:space="0" w:color="auto"/>
            </w:tcBorders>
            <w:shd w:val="clear" w:color="auto" w:fill="8DB3E2" w:themeFill="text2" w:themeFillTint="66"/>
            <w:vAlign w:val="center"/>
          </w:tcPr>
          <w:p w14:paraId="39E3CFF9" w14:textId="77777777" w:rsidR="00EA1A34" w:rsidRPr="000217DE" w:rsidRDefault="00EA1A34" w:rsidP="0000709B">
            <w:pPr>
              <w:jc w:val="center"/>
              <w:rPr>
                <w:rFonts w:cs="Arial"/>
                <w:b/>
              </w:rPr>
            </w:pPr>
            <w:r w:rsidRPr="000217DE">
              <w:rPr>
                <w:rFonts w:cs="Arial"/>
                <w:b/>
              </w:rPr>
              <w:t>Document Version</w:t>
            </w:r>
          </w:p>
        </w:tc>
        <w:tc>
          <w:tcPr>
            <w:tcW w:w="1812" w:type="dxa"/>
            <w:tcBorders>
              <w:top w:val="double" w:sz="4" w:space="0" w:color="auto"/>
              <w:left w:val="single" w:sz="4" w:space="0" w:color="auto"/>
              <w:bottom w:val="single" w:sz="4" w:space="0" w:color="auto"/>
              <w:right w:val="single" w:sz="4" w:space="0" w:color="auto"/>
            </w:tcBorders>
            <w:shd w:val="clear" w:color="auto" w:fill="8DB3E2" w:themeFill="text2" w:themeFillTint="66"/>
            <w:vAlign w:val="center"/>
          </w:tcPr>
          <w:p w14:paraId="73AE5F8B" w14:textId="77777777" w:rsidR="00EA1A34" w:rsidRPr="000217DE" w:rsidRDefault="00EA1A34" w:rsidP="0000709B">
            <w:pPr>
              <w:jc w:val="center"/>
              <w:rPr>
                <w:rFonts w:cs="Arial"/>
                <w:b/>
              </w:rPr>
            </w:pPr>
            <w:r w:rsidRPr="000217DE">
              <w:rPr>
                <w:rFonts w:cs="Arial"/>
                <w:b/>
              </w:rPr>
              <w:t>Author(s)</w:t>
            </w:r>
          </w:p>
        </w:tc>
        <w:tc>
          <w:tcPr>
            <w:tcW w:w="5245" w:type="dxa"/>
            <w:tcBorders>
              <w:top w:val="double" w:sz="4" w:space="0" w:color="auto"/>
              <w:left w:val="single" w:sz="4" w:space="0" w:color="auto"/>
              <w:bottom w:val="single" w:sz="4" w:space="0" w:color="auto"/>
              <w:right w:val="single" w:sz="4" w:space="0" w:color="auto"/>
            </w:tcBorders>
            <w:shd w:val="clear" w:color="auto" w:fill="8DB3E2" w:themeFill="text2" w:themeFillTint="66"/>
            <w:vAlign w:val="center"/>
          </w:tcPr>
          <w:p w14:paraId="03943A68" w14:textId="77777777" w:rsidR="00EA1A34" w:rsidRPr="000217DE" w:rsidRDefault="00EA1A34" w:rsidP="0000709B">
            <w:pPr>
              <w:jc w:val="center"/>
              <w:rPr>
                <w:rFonts w:cs="Arial"/>
                <w:b/>
              </w:rPr>
            </w:pPr>
            <w:r w:rsidRPr="000217DE">
              <w:rPr>
                <w:rFonts w:cs="Arial"/>
                <w:b/>
              </w:rPr>
              <w:t>Change Reference</w:t>
            </w:r>
          </w:p>
        </w:tc>
        <w:tc>
          <w:tcPr>
            <w:tcW w:w="1509" w:type="dxa"/>
            <w:tcBorders>
              <w:top w:val="double" w:sz="4" w:space="0" w:color="auto"/>
              <w:left w:val="single" w:sz="4" w:space="0" w:color="auto"/>
              <w:bottom w:val="single" w:sz="4" w:space="0" w:color="auto"/>
            </w:tcBorders>
            <w:shd w:val="clear" w:color="auto" w:fill="8DB3E2" w:themeFill="text2" w:themeFillTint="66"/>
            <w:vAlign w:val="center"/>
          </w:tcPr>
          <w:p w14:paraId="68915243" w14:textId="77777777" w:rsidR="00EA1A34" w:rsidRPr="000217DE" w:rsidRDefault="00EA1A34" w:rsidP="0000709B">
            <w:pPr>
              <w:jc w:val="center"/>
              <w:rPr>
                <w:rFonts w:cs="Arial"/>
                <w:b/>
              </w:rPr>
            </w:pPr>
            <w:r w:rsidRPr="000217DE">
              <w:rPr>
                <w:rFonts w:cs="Arial"/>
                <w:b/>
              </w:rPr>
              <w:t xml:space="preserve">Date </w:t>
            </w:r>
          </w:p>
        </w:tc>
      </w:tr>
      <w:tr w:rsidR="00EA1A34" w:rsidRPr="000217DE" w14:paraId="4CACF90C" w14:textId="77777777" w:rsidTr="00CB320F">
        <w:trPr>
          <w:trHeight w:val="582"/>
          <w:jc w:val="center"/>
        </w:trPr>
        <w:tc>
          <w:tcPr>
            <w:tcW w:w="1292" w:type="dxa"/>
            <w:tcBorders>
              <w:top w:val="single" w:sz="4" w:space="0" w:color="auto"/>
              <w:right w:val="single" w:sz="4" w:space="0" w:color="auto"/>
            </w:tcBorders>
            <w:vAlign w:val="center"/>
          </w:tcPr>
          <w:p w14:paraId="6F914AD0" w14:textId="77777777" w:rsidR="00EA1A34" w:rsidRPr="000217DE" w:rsidRDefault="00196877" w:rsidP="00EB2E63">
            <w:pPr>
              <w:spacing w:after="0" w:line="240" w:lineRule="auto"/>
              <w:jc w:val="center"/>
              <w:rPr>
                <w:rFonts w:cs="Arial"/>
              </w:rPr>
            </w:pPr>
            <w:r w:rsidRPr="000217DE">
              <w:rPr>
                <w:rFonts w:cs="Arial"/>
              </w:rPr>
              <w:t>0.1</w:t>
            </w:r>
          </w:p>
        </w:tc>
        <w:tc>
          <w:tcPr>
            <w:tcW w:w="1812" w:type="dxa"/>
            <w:tcBorders>
              <w:top w:val="single" w:sz="4" w:space="0" w:color="auto"/>
              <w:left w:val="single" w:sz="4" w:space="0" w:color="auto"/>
              <w:right w:val="single" w:sz="4" w:space="0" w:color="auto"/>
            </w:tcBorders>
            <w:vAlign w:val="center"/>
          </w:tcPr>
          <w:p w14:paraId="1892694E" w14:textId="4828B251" w:rsidR="00D80B9A" w:rsidRPr="000217DE" w:rsidRDefault="00D80B9A" w:rsidP="002C6DCD">
            <w:pPr>
              <w:spacing w:after="0" w:line="240" w:lineRule="auto"/>
              <w:rPr>
                <w:rFonts w:cs="Arial"/>
              </w:rPr>
            </w:pPr>
            <w:proofErr w:type="spellStart"/>
            <w:r w:rsidRPr="000217DE">
              <w:rPr>
                <w:rFonts w:cs="Arial"/>
              </w:rPr>
              <w:t>C.Sampathkumar</w:t>
            </w:r>
            <w:proofErr w:type="spellEnd"/>
          </w:p>
        </w:tc>
        <w:tc>
          <w:tcPr>
            <w:tcW w:w="5245" w:type="dxa"/>
            <w:tcBorders>
              <w:top w:val="single" w:sz="4" w:space="0" w:color="auto"/>
              <w:left w:val="single" w:sz="4" w:space="0" w:color="auto"/>
              <w:right w:val="single" w:sz="4" w:space="0" w:color="auto"/>
            </w:tcBorders>
            <w:vAlign w:val="center"/>
          </w:tcPr>
          <w:p w14:paraId="43DE8C55" w14:textId="03207F61" w:rsidR="00EA1A34" w:rsidRPr="000217DE" w:rsidRDefault="00196877" w:rsidP="002C6DCD">
            <w:pPr>
              <w:spacing w:after="0" w:line="240" w:lineRule="auto"/>
              <w:rPr>
                <w:rFonts w:cs="Arial"/>
              </w:rPr>
            </w:pPr>
            <w:r w:rsidRPr="000217DE">
              <w:rPr>
                <w:rFonts w:cs="Arial"/>
              </w:rPr>
              <w:t xml:space="preserve">Initial Version </w:t>
            </w:r>
          </w:p>
        </w:tc>
        <w:tc>
          <w:tcPr>
            <w:tcW w:w="1509" w:type="dxa"/>
            <w:tcBorders>
              <w:top w:val="single" w:sz="4" w:space="0" w:color="auto"/>
              <w:left w:val="single" w:sz="4" w:space="0" w:color="auto"/>
            </w:tcBorders>
            <w:vAlign w:val="center"/>
          </w:tcPr>
          <w:p w14:paraId="4BBA7F28" w14:textId="70364464" w:rsidR="00EA1A34" w:rsidRPr="000217DE" w:rsidRDefault="0009395F" w:rsidP="00D11E8C">
            <w:pPr>
              <w:spacing w:after="0" w:line="240" w:lineRule="auto"/>
              <w:jc w:val="center"/>
              <w:rPr>
                <w:rFonts w:cs="Arial"/>
              </w:rPr>
            </w:pPr>
            <w:r>
              <w:rPr>
                <w:rFonts w:cs="Arial"/>
              </w:rPr>
              <w:t>16</w:t>
            </w:r>
            <w:r w:rsidR="001D4449" w:rsidRPr="000217DE">
              <w:rPr>
                <w:rFonts w:cs="Arial"/>
              </w:rPr>
              <w:t>-</w:t>
            </w:r>
            <w:r w:rsidR="003774AA" w:rsidRPr="000217DE">
              <w:rPr>
                <w:rFonts w:cs="Arial"/>
              </w:rPr>
              <w:t>Jun-2023</w:t>
            </w:r>
          </w:p>
        </w:tc>
      </w:tr>
      <w:tr w:rsidR="00B14CA4" w:rsidRPr="000217DE" w14:paraId="5F85F5F6" w14:textId="77777777" w:rsidTr="00CB320F">
        <w:trPr>
          <w:trHeight w:val="582"/>
          <w:jc w:val="center"/>
        </w:trPr>
        <w:tc>
          <w:tcPr>
            <w:tcW w:w="1292" w:type="dxa"/>
            <w:tcBorders>
              <w:right w:val="single" w:sz="4" w:space="0" w:color="auto"/>
            </w:tcBorders>
            <w:vAlign w:val="center"/>
          </w:tcPr>
          <w:p w14:paraId="1B375DC3" w14:textId="499744F0" w:rsidR="00B14CA4" w:rsidRPr="000217DE" w:rsidRDefault="00B14CA4" w:rsidP="00B14CA4">
            <w:pPr>
              <w:spacing w:after="0" w:line="240" w:lineRule="auto"/>
              <w:jc w:val="center"/>
              <w:rPr>
                <w:rFonts w:cs="Arial"/>
              </w:rPr>
            </w:pPr>
            <w:ins w:id="111" w:author="Sampathkumar Chinnaswamy" w:date="2023-06-26T16:37:00Z">
              <w:r>
                <w:rPr>
                  <w:rFonts w:cs="Arial"/>
                </w:rPr>
                <w:t>1.0</w:t>
              </w:r>
            </w:ins>
          </w:p>
        </w:tc>
        <w:tc>
          <w:tcPr>
            <w:tcW w:w="1812" w:type="dxa"/>
            <w:tcBorders>
              <w:left w:val="single" w:sz="4" w:space="0" w:color="auto"/>
              <w:right w:val="single" w:sz="4" w:space="0" w:color="auto"/>
            </w:tcBorders>
            <w:vAlign w:val="center"/>
          </w:tcPr>
          <w:p w14:paraId="3614CFD7" w14:textId="3A4B79EA" w:rsidR="00B14CA4" w:rsidRPr="000217DE" w:rsidRDefault="00B14CA4" w:rsidP="00B14CA4">
            <w:pPr>
              <w:rPr>
                <w:rFonts w:cs="Arial"/>
                <w:i/>
              </w:rPr>
            </w:pPr>
            <w:proofErr w:type="spellStart"/>
            <w:ins w:id="112" w:author="Sampathkumar Chinnaswamy" w:date="2023-06-26T16:37:00Z">
              <w:r w:rsidRPr="000217DE">
                <w:rPr>
                  <w:rFonts w:cs="Arial"/>
                </w:rPr>
                <w:t>C.Sampathkumar</w:t>
              </w:r>
            </w:ins>
            <w:proofErr w:type="spellEnd"/>
          </w:p>
        </w:tc>
        <w:tc>
          <w:tcPr>
            <w:tcW w:w="5245" w:type="dxa"/>
            <w:tcBorders>
              <w:left w:val="single" w:sz="4" w:space="0" w:color="auto"/>
              <w:right w:val="single" w:sz="4" w:space="0" w:color="auto"/>
            </w:tcBorders>
            <w:vAlign w:val="center"/>
          </w:tcPr>
          <w:p w14:paraId="15B2BF04" w14:textId="77777777" w:rsidR="00B14CA4" w:rsidRDefault="00B14CA4" w:rsidP="00B14CA4">
            <w:pPr>
              <w:spacing w:after="0" w:line="240" w:lineRule="auto"/>
              <w:rPr>
                <w:ins w:id="113" w:author="Sampathkumar Chinnaswamy" w:date="2023-06-26T16:37:00Z"/>
                <w:rFonts w:cs="Arial"/>
              </w:rPr>
            </w:pPr>
            <w:ins w:id="114" w:author="Sampathkumar Chinnaswamy" w:date="2023-06-26T16:37:00Z">
              <w:r>
                <w:rPr>
                  <w:rFonts w:cs="Arial"/>
                </w:rPr>
                <w:t>Based on the Comments from Amin and Amirul updated the FRS.</w:t>
              </w:r>
            </w:ins>
          </w:p>
          <w:p w14:paraId="74A18599" w14:textId="45E4131D" w:rsidR="006923E1" w:rsidRDefault="006923E1" w:rsidP="00B14CA4">
            <w:pPr>
              <w:spacing w:after="0" w:line="240" w:lineRule="auto"/>
              <w:rPr>
                <w:ins w:id="115" w:author="Sampathkumar Chinnaswamy" w:date="2023-06-27T15:18:00Z"/>
                <w:rFonts w:cs="Arial"/>
                <w:i/>
              </w:rPr>
            </w:pPr>
            <w:ins w:id="116" w:author="Sampathkumar Chinnaswamy" w:date="2023-06-27T15:18:00Z">
              <w:r>
                <w:rPr>
                  <w:rFonts w:cs="Arial"/>
                  <w:i/>
                </w:rPr>
                <w:t>The below sections are added</w:t>
              </w:r>
            </w:ins>
            <w:ins w:id="117" w:author="Sampathkumar Chinnaswamy" w:date="2023-06-27T15:25:00Z">
              <w:r w:rsidR="00437B5B">
                <w:rPr>
                  <w:rFonts w:cs="Arial"/>
                  <w:i/>
                </w:rPr>
                <w:t xml:space="preserve"> / </w:t>
              </w:r>
              <w:r w:rsidR="00791FC7">
                <w:rPr>
                  <w:rFonts w:cs="Arial"/>
                  <w:i/>
                </w:rPr>
                <w:t>updated</w:t>
              </w:r>
            </w:ins>
          </w:p>
          <w:p w14:paraId="7F704E8E" w14:textId="369EAF22" w:rsidR="0024187D" w:rsidRDefault="0024187D" w:rsidP="006923E1">
            <w:pPr>
              <w:spacing w:after="0" w:line="240" w:lineRule="auto"/>
              <w:rPr>
                <w:ins w:id="118" w:author="Sampathkumar Chinnaswamy" w:date="2023-06-27T15:25:00Z"/>
                <w:rFonts w:cs="Arial"/>
                <w:i/>
              </w:rPr>
            </w:pPr>
            <w:ins w:id="119" w:author="Sampathkumar Chinnaswamy" w:date="2023-06-27T15:25:00Z">
              <w:r>
                <w:rPr>
                  <w:rFonts w:cs="Arial"/>
                  <w:i/>
                </w:rPr>
                <w:t>1.2.2. Extra Coverag</w:t>
              </w:r>
              <w:r w:rsidRPr="0024187D">
                <w:rPr>
                  <w:rFonts w:cs="Arial"/>
                  <w:i/>
                </w:rPr>
                <w:t>e applicable Criteria added</w:t>
              </w:r>
            </w:ins>
          </w:p>
          <w:p w14:paraId="30374EB5" w14:textId="77777777" w:rsidR="006923E1" w:rsidRPr="006923E1" w:rsidRDefault="006923E1" w:rsidP="006923E1">
            <w:pPr>
              <w:spacing w:after="0" w:line="240" w:lineRule="auto"/>
              <w:rPr>
                <w:ins w:id="120" w:author="Sampathkumar Chinnaswamy" w:date="2023-06-27T15:21:00Z"/>
                <w:rFonts w:cs="Arial"/>
                <w:i/>
              </w:rPr>
            </w:pPr>
            <w:ins w:id="121" w:author="Sampathkumar Chinnaswamy" w:date="2023-06-27T15:21:00Z">
              <w:r w:rsidRPr="006923E1">
                <w:rPr>
                  <w:rFonts w:cs="Arial"/>
                  <w:i/>
                </w:rPr>
                <w:t xml:space="preserve">1.2.10.k. Sample Contribution Calculation – Minimum Premium </w:t>
              </w:r>
            </w:ins>
          </w:p>
          <w:p w14:paraId="54D347A7" w14:textId="2F9C5083" w:rsidR="006923E1" w:rsidRPr="006923E1" w:rsidRDefault="006923E1" w:rsidP="006923E1">
            <w:pPr>
              <w:spacing w:after="0" w:line="240" w:lineRule="auto"/>
              <w:rPr>
                <w:ins w:id="122" w:author="Sampathkumar Chinnaswamy" w:date="2023-06-27T15:21:00Z"/>
                <w:rFonts w:cs="Arial"/>
                <w:i/>
              </w:rPr>
            </w:pPr>
            <w:ins w:id="123" w:author="Sampathkumar Chinnaswamy" w:date="2023-06-27T15:21:00Z">
              <w:r w:rsidRPr="006923E1">
                <w:rPr>
                  <w:rFonts w:cs="Arial"/>
                  <w:i/>
                </w:rPr>
                <w:t xml:space="preserve">In Section 1.2.8.a </w:t>
              </w:r>
            </w:ins>
            <w:ins w:id="124" w:author="Sampathkumar Chinnaswamy" w:date="2023-06-27T15:22:00Z">
              <w:r>
                <w:rPr>
                  <w:rFonts w:cs="Arial"/>
                  <w:i/>
                </w:rPr>
                <w:t xml:space="preserve">- </w:t>
              </w:r>
            </w:ins>
            <w:ins w:id="125" w:author="Sampathkumar Chinnaswamy" w:date="2023-06-27T15:21:00Z">
              <w:r w:rsidRPr="006923E1">
                <w:rPr>
                  <w:rFonts w:cs="Arial"/>
                  <w:i/>
                </w:rPr>
                <w:t>Agreed Value Clause added</w:t>
              </w:r>
            </w:ins>
          </w:p>
          <w:p w14:paraId="4870B09A" w14:textId="77777777" w:rsidR="006923E1" w:rsidRPr="006923E1" w:rsidRDefault="006923E1" w:rsidP="006923E1">
            <w:pPr>
              <w:spacing w:after="0" w:line="240" w:lineRule="auto"/>
              <w:rPr>
                <w:ins w:id="126" w:author="Sampathkumar Chinnaswamy" w:date="2023-06-27T15:21:00Z"/>
                <w:rFonts w:cs="Arial"/>
                <w:i/>
              </w:rPr>
            </w:pPr>
            <w:ins w:id="127" w:author="Sampathkumar Chinnaswamy" w:date="2023-06-27T15:21:00Z">
              <w:r w:rsidRPr="006923E1">
                <w:rPr>
                  <w:rFonts w:cs="Arial"/>
                  <w:i/>
                </w:rPr>
                <w:t>1.2.14</w:t>
              </w:r>
              <w:r w:rsidRPr="006923E1">
                <w:rPr>
                  <w:rFonts w:cs="Arial"/>
                  <w:i/>
                </w:rPr>
                <w:tab/>
                <w:t>Rules and Rating Engine Screen Design</w:t>
              </w:r>
            </w:ins>
          </w:p>
          <w:p w14:paraId="1A892C59" w14:textId="77777777" w:rsidR="0024187D" w:rsidRDefault="006923E1" w:rsidP="003C5435">
            <w:pPr>
              <w:spacing w:after="0" w:line="240" w:lineRule="auto"/>
              <w:rPr>
                <w:ins w:id="128" w:author="Sampathkumar Chinnaswamy" w:date="2023-06-30T17:55:00Z"/>
                <w:rFonts w:cs="Arial"/>
                <w:i/>
              </w:rPr>
            </w:pPr>
            <w:ins w:id="129" w:author="Sampathkumar Chinnaswamy" w:date="2023-06-27T15:21:00Z">
              <w:r w:rsidRPr="006923E1">
                <w:rPr>
                  <w:rFonts w:cs="Arial"/>
                  <w:i/>
                </w:rPr>
                <w:t>1.2.15</w:t>
              </w:r>
              <w:r w:rsidRPr="006923E1">
                <w:rPr>
                  <w:rFonts w:cs="Arial"/>
                  <w:i/>
                </w:rPr>
                <w:tab/>
                <w:t>Functions available in Rules and Rating Engine</w:t>
              </w:r>
            </w:ins>
          </w:p>
          <w:p w14:paraId="57764851" w14:textId="2A43AA09" w:rsidR="00536C94" w:rsidRPr="000217DE" w:rsidRDefault="00536C94" w:rsidP="003C5435">
            <w:pPr>
              <w:spacing w:after="0" w:line="240" w:lineRule="auto"/>
              <w:rPr>
                <w:rFonts w:cs="Arial"/>
                <w:i/>
              </w:rPr>
            </w:pPr>
            <w:ins w:id="130" w:author="Sampathkumar Chinnaswamy" w:date="2023-06-30T17:57:00Z">
              <w:r w:rsidRPr="00536C94">
                <w:rPr>
                  <w:rFonts w:cs="Arial"/>
                  <w:i/>
                </w:rPr>
                <w:t>Under Section 1.2.10.c.Extra Coverage Contribution section e-Hailing Endorsement handling added</w:t>
              </w:r>
            </w:ins>
          </w:p>
        </w:tc>
        <w:tc>
          <w:tcPr>
            <w:tcW w:w="1509" w:type="dxa"/>
            <w:tcBorders>
              <w:left w:val="single" w:sz="4" w:space="0" w:color="auto"/>
            </w:tcBorders>
            <w:vAlign w:val="center"/>
          </w:tcPr>
          <w:p w14:paraId="6FC123C3" w14:textId="0F49BA9F" w:rsidR="00B14CA4" w:rsidRPr="000217DE" w:rsidRDefault="00536C94" w:rsidP="00B14CA4">
            <w:pPr>
              <w:jc w:val="center"/>
              <w:rPr>
                <w:rFonts w:cs="Arial"/>
              </w:rPr>
            </w:pPr>
            <w:ins w:id="131" w:author="Sampathkumar Chinnaswamy" w:date="2023-06-27T15:17:00Z">
              <w:r>
                <w:rPr>
                  <w:rFonts w:cs="Arial"/>
                </w:rPr>
                <w:t>30</w:t>
              </w:r>
            </w:ins>
            <w:ins w:id="132" w:author="Sampathkumar Chinnaswamy" w:date="2023-06-26T16:37:00Z">
              <w:r w:rsidR="00B14CA4" w:rsidRPr="000217DE">
                <w:rPr>
                  <w:rFonts w:cs="Arial"/>
                </w:rPr>
                <w:t>-Jun-2023</w:t>
              </w:r>
            </w:ins>
          </w:p>
        </w:tc>
      </w:tr>
      <w:tr w:rsidR="00C274DE" w:rsidRPr="000217DE" w14:paraId="7FED9788" w14:textId="77777777" w:rsidTr="00CB320F">
        <w:trPr>
          <w:trHeight w:val="582"/>
          <w:jc w:val="center"/>
        </w:trPr>
        <w:tc>
          <w:tcPr>
            <w:tcW w:w="1292" w:type="dxa"/>
            <w:tcBorders>
              <w:right w:val="single" w:sz="4" w:space="0" w:color="auto"/>
            </w:tcBorders>
            <w:vAlign w:val="center"/>
          </w:tcPr>
          <w:p w14:paraId="3139BD9A" w14:textId="3DA77B49" w:rsidR="00C274DE" w:rsidRPr="000217DE" w:rsidRDefault="00C274DE" w:rsidP="00C274DE">
            <w:pPr>
              <w:jc w:val="center"/>
              <w:rPr>
                <w:rFonts w:cs="Arial"/>
                <w:i/>
              </w:rPr>
            </w:pPr>
            <w:ins w:id="133" w:author="Sampathkumar Chinnaswamy" w:date="2023-07-04T14:33:00Z">
              <w:r>
                <w:rPr>
                  <w:rFonts w:cs="Arial"/>
                </w:rPr>
                <w:t>1.1</w:t>
              </w:r>
            </w:ins>
          </w:p>
        </w:tc>
        <w:tc>
          <w:tcPr>
            <w:tcW w:w="1812" w:type="dxa"/>
            <w:tcBorders>
              <w:left w:val="single" w:sz="4" w:space="0" w:color="auto"/>
              <w:right w:val="single" w:sz="4" w:space="0" w:color="auto"/>
            </w:tcBorders>
            <w:vAlign w:val="center"/>
          </w:tcPr>
          <w:p w14:paraId="0F2B919E" w14:textId="367B39E4" w:rsidR="00C274DE" w:rsidRPr="000217DE" w:rsidRDefault="00C274DE" w:rsidP="00C274DE">
            <w:pPr>
              <w:rPr>
                <w:rFonts w:cs="Arial"/>
                <w:i/>
              </w:rPr>
            </w:pPr>
            <w:proofErr w:type="spellStart"/>
            <w:ins w:id="134" w:author="Sampathkumar Chinnaswamy" w:date="2023-07-04T14:33:00Z">
              <w:r w:rsidRPr="000217DE">
                <w:rPr>
                  <w:rFonts w:cs="Arial"/>
                </w:rPr>
                <w:t>C.Sampathkumar</w:t>
              </w:r>
            </w:ins>
            <w:proofErr w:type="spellEnd"/>
          </w:p>
        </w:tc>
        <w:tc>
          <w:tcPr>
            <w:tcW w:w="5245" w:type="dxa"/>
            <w:tcBorders>
              <w:left w:val="single" w:sz="4" w:space="0" w:color="auto"/>
              <w:right w:val="single" w:sz="4" w:space="0" w:color="auto"/>
            </w:tcBorders>
            <w:vAlign w:val="center"/>
          </w:tcPr>
          <w:p w14:paraId="0E30FF8E" w14:textId="3DA67540" w:rsidR="00F343EB" w:rsidRPr="00F343EB" w:rsidRDefault="00F343EB" w:rsidP="00C274DE">
            <w:pPr>
              <w:spacing w:after="0"/>
              <w:rPr>
                <w:ins w:id="135" w:author="Sampathkumar Chinnaswamy" w:date="2023-07-05T12:45:00Z"/>
                <w:rFonts w:cs="Arial"/>
                <w:b/>
              </w:rPr>
            </w:pPr>
            <w:ins w:id="136" w:author="Sampathkumar Chinnaswamy" w:date="2023-07-05T12:45:00Z">
              <w:r w:rsidRPr="00F343EB">
                <w:rPr>
                  <w:rFonts w:cs="Arial"/>
                  <w:b/>
                </w:rPr>
                <w:t>Comments from Amin:</w:t>
              </w:r>
            </w:ins>
          </w:p>
          <w:p w14:paraId="20652EC4" w14:textId="13F795F8" w:rsidR="00CB0D8D" w:rsidRDefault="00CB0D8D" w:rsidP="00C274DE">
            <w:pPr>
              <w:spacing w:after="0"/>
              <w:rPr>
                <w:ins w:id="137" w:author="Sampathkumar Chinnaswamy" w:date="2023-07-04T15:22:00Z"/>
                <w:rFonts w:cs="Arial"/>
              </w:rPr>
            </w:pPr>
            <w:ins w:id="138" w:author="Sampathkumar Chinnaswamy" w:date="2023-07-04T15:22:00Z">
              <w:r w:rsidRPr="00CB0D8D">
                <w:rPr>
                  <w:rFonts w:cs="Arial"/>
                </w:rPr>
                <w:t xml:space="preserve">1.2.7.a. Pricing Factors </w:t>
              </w:r>
            </w:ins>
            <w:ins w:id="139" w:author="Sampathkumar Chinnaswamy" w:date="2023-07-04T18:54:00Z">
              <w:r w:rsidR="00AA6C37">
                <w:rPr>
                  <w:rFonts w:cs="Arial"/>
                </w:rPr>
                <w:t>–</w:t>
              </w:r>
            </w:ins>
            <w:ins w:id="140" w:author="Sampathkumar Chinnaswamy" w:date="2023-07-04T15:22:00Z">
              <w:r w:rsidRPr="00CB0D8D">
                <w:rPr>
                  <w:rFonts w:cs="Arial"/>
                </w:rPr>
                <w:t xml:space="preserve"> Updated</w:t>
              </w:r>
            </w:ins>
            <w:ins w:id="141" w:author="Sampathkumar Chinnaswamy" w:date="2023-07-04T18:54:00Z">
              <w:r w:rsidR="00AA6C37">
                <w:rPr>
                  <w:rFonts w:cs="Arial"/>
                </w:rPr>
                <w:t xml:space="preserve"> with 5 Additional Factors</w:t>
              </w:r>
            </w:ins>
          </w:p>
          <w:p w14:paraId="4F422D84" w14:textId="483D28C8" w:rsidR="00C274DE" w:rsidRPr="00FC7DE9" w:rsidRDefault="00C274DE" w:rsidP="00C274DE">
            <w:pPr>
              <w:spacing w:after="0"/>
              <w:rPr>
                <w:ins w:id="142" w:author="Sampathkumar Chinnaswamy" w:date="2023-07-04T14:30:00Z"/>
                <w:rFonts w:cs="Arial"/>
              </w:rPr>
            </w:pPr>
            <w:ins w:id="143" w:author="Sampathkumar Chinnaswamy" w:date="2023-07-04T14:30:00Z">
              <w:r w:rsidRPr="00FC7DE9">
                <w:rPr>
                  <w:rFonts w:cs="Arial"/>
                </w:rPr>
                <w:t>1.2.7.g Extra Coverage Rate and Formulas</w:t>
              </w:r>
            </w:ins>
            <w:ins w:id="144" w:author="Sampathkumar Chinnaswamy" w:date="2023-07-04T14:31:00Z">
              <w:r>
                <w:rPr>
                  <w:rFonts w:cs="Arial"/>
                </w:rPr>
                <w:t xml:space="preserve"> </w:t>
              </w:r>
            </w:ins>
          </w:p>
          <w:p w14:paraId="38D8FF37" w14:textId="46BFD437" w:rsidR="00C274DE" w:rsidRPr="00FC7DE9" w:rsidRDefault="00C274DE" w:rsidP="00C274DE">
            <w:pPr>
              <w:spacing w:after="0"/>
              <w:rPr>
                <w:ins w:id="145" w:author="Sampathkumar Chinnaswamy" w:date="2023-07-04T14:30:00Z"/>
                <w:rFonts w:cs="Arial"/>
                <w:i/>
              </w:rPr>
            </w:pPr>
            <w:ins w:id="146" w:author="Sampathkumar Chinnaswamy" w:date="2023-07-04T14:30:00Z">
              <w:r w:rsidRPr="00FC7DE9">
                <w:rPr>
                  <w:rFonts w:cs="Arial"/>
                  <w:i/>
                </w:rPr>
                <w:t xml:space="preserve">Extra Coverage Contribution shall also be calculated in the Rules and Rating Engine for both Tariff Products and De-Tariff Products </w:t>
              </w:r>
            </w:ins>
          </w:p>
          <w:p w14:paraId="2808BCD0" w14:textId="3F01E520" w:rsidR="00C274DE" w:rsidRPr="00FC7DE9" w:rsidRDefault="00C274DE" w:rsidP="00C274DE">
            <w:pPr>
              <w:spacing w:after="0"/>
              <w:rPr>
                <w:ins w:id="147" w:author="Sampathkumar Chinnaswamy" w:date="2023-07-04T14:30:00Z"/>
                <w:rFonts w:cs="Arial"/>
              </w:rPr>
            </w:pPr>
            <w:ins w:id="148" w:author="Sampathkumar Chinnaswamy" w:date="2023-07-04T14:30:00Z">
              <w:r w:rsidRPr="00FC7DE9">
                <w:rPr>
                  <w:rFonts w:cs="Arial"/>
                </w:rPr>
                <w:t xml:space="preserve">1.2.8 Pricing / Rule Serial Number </w:t>
              </w:r>
            </w:ins>
            <w:ins w:id="149" w:author="Sampathkumar Chinnaswamy" w:date="2023-07-04T14:31:00Z">
              <w:r>
                <w:rPr>
                  <w:rFonts w:cs="Arial"/>
                </w:rPr>
                <w:t>–</w:t>
              </w:r>
            </w:ins>
            <w:ins w:id="150" w:author="Sampathkumar Chinnaswamy" w:date="2023-07-04T14:30:00Z">
              <w:r>
                <w:rPr>
                  <w:rFonts w:cs="Arial"/>
                </w:rPr>
                <w:t xml:space="preserve"> added </w:t>
              </w:r>
            </w:ins>
            <w:ins w:id="151" w:author="Sampathkumar Chinnaswamy" w:date="2023-07-04T14:31:00Z">
              <w:r>
                <w:rPr>
                  <w:rFonts w:cs="Arial"/>
                </w:rPr>
                <w:t>a statement as below:</w:t>
              </w:r>
            </w:ins>
          </w:p>
          <w:p w14:paraId="72403587" w14:textId="1CCE3584" w:rsidR="00C274DE" w:rsidRPr="00FC7DE9" w:rsidRDefault="00C274DE" w:rsidP="00C274DE">
            <w:pPr>
              <w:spacing w:after="0"/>
              <w:rPr>
                <w:ins w:id="152" w:author="Sampathkumar Chinnaswamy" w:date="2023-07-04T14:30:00Z"/>
                <w:rFonts w:cs="Arial"/>
                <w:i/>
              </w:rPr>
            </w:pPr>
            <w:ins w:id="153" w:author="Sampathkumar Chinnaswamy" w:date="2023-07-04T14:30:00Z">
              <w:r w:rsidRPr="00FC7DE9">
                <w:rPr>
                  <w:rFonts w:cs="Arial"/>
                  <w:i/>
                </w:rPr>
                <w:t>Pricing Serial number format can changed later, with Technical assistance</w:t>
              </w:r>
            </w:ins>
          </w:p>
          <w:p w14:paraId="720D7EEC" w14:textId="08BE6CA5" w:rsidR="00C274DE" w:rsidRPr="00FC7DE9" w:rsidRDefault="00B010C9" w:rsidP="00C274DE">
            <w:pPr>
              <w:spacing w:after="0"/>
              <w:rPr>
                <w:ins w:id="154" w:author="Sampathkumar Chinnaswamy" w:date="2023-07-04T14:30:00Z"/>
                <w:rFonts w:cs="Arial"/>
              </w:rPr>
            </w:pPr>
            <w:ins w:id="155" w:author="Sampathkumar Chinnaswamy" w:date="2023-07-04T14:30:00Z">
              <w:r>
                <w:rPr>
                  <w:rFonts w:cs="Arial"/>
                </w:rPr>
                <w:t xml:space="preserve">1.2.10.c. </w:t>
              </w:r>
              <w:r w:rsidR="00C274DE" w:rsidRPr="00FC7DE9">
                <w:rPr>
                  <w:rFonts w:cs="Arial"/>
                </w:rPr>
                <w:t>Extra Coverage Contribution</w:t>
              </w:r>
            </w:ins>
          </w:p>
          <w:p w14:paraId="7A3D2CBB" w14:textId="77777777" w:rsidR="00C274DE" w:rsidRDefault="00C274DE" w:rsidP="00C274DE">
            <w:pPr>
              <w:spacing w:after="0"/>
              <w:rPr>
                <w:ins w:id="156" w:author="Sampathkumar Chinnaswamy" w:date="2023-07-05T12:44:00Z"/>
                <w:rFonts w:cs="Arial"/>
                <w:i/>
              </w:rPr>
            </w:pPr>
            <w:ins w:id="157" w:author="Sampathkumar Chinnaswamy" w:date="2023-07-04T14:30:00Z">
              <w:r w:rsidRPr="00FC7DE9">
                <w:rPr>
                  <w:rFonts w:cs="Arial"/>
                  <w:i/>
                </w:rPr>
                <w:t>Updated as PRIVATE HIRE CAR ENDORSEMENT (E-Hailing Endorsement) Contribution shall be calculated in the Rules and Rating Engine for Full Year and non-annual.</w:t>
              </w:r>
            </w:ins>
          </w:p>
          <w:p w14:paraId="5E5F6EF8" w14:textId="76CB1766" w:rsidR="00F343EB" w:rsidRPr="00F343EB" w:rsidRDefault="00F343EB" w:rsidP="00D2395F">
            <w:pPr>
              <w:spacing w:after="0"/>
              <w:rPr>
                <w:ins w:id="158" w:author="Sampathkumar Chinnaswamy" w:date="2023-07-05T12:45:00Z"/>
                <w:rFonts w:cs="Arial"/>
                <w:b/>
              </w:rPr>
            </w:pPr>
            <w:ins w:id="159" w:author="Sampathkumar Chinnaswamy" w:date="2023-07-05T12:46:00Z">
              <w:r w:rsidRPr="00F343EB">
                <w:rPr>
                  <w:rFonts w:cs="Arial"/>
                  <w:b/>
                </w:rPr>
                <w:t xml:space="preserve">Comments from </w:t>
              </w:r>
              <w:proofErr w:type="spellStart"/>
              <w:r w:rsidRPr="00F343EB">
                <w:rPr>
                  <w:b/>
                  <w:lang w:val="en-US"/>
                </w:rPr>
                <w:t>Hamsiah</w:t>
              </w:r>
              <w:proofErr w:type="spellEnd"/>
              <w:r w:rsidRPr="00F343EB">
                <w:rPr>
                  <w:rFonts w:cs="Arial"/>
                  <w:b/>
                </w:rPr>
                <w:t>:</w:t>
              </w:r>
            </w:ins>
          </w:p>
          <w:p w14:paraId="63B49DBE" w14:textId="19FAD3EB" w:rsidR="00D2395F" w:rsidRPr="00D2395F" w:rsidRDefault="00D2395F" w:rsidP="00D2395F">
            <w:pPr>
              <w:spacing w:after="0"/>
              <w:rPr>
                <w:ins w:id="160" w:author="Sampathkumar Chinnaswamy" w:date="2023-07-05T12:44:00Z"/>
                <w:rFonts w:cs="Arial"/>
              </w:rPr>
            </w:pPr>
            <w:ins w:id="161" w:author="Sampathkumar Chinnaswamy" w:date="2023-07-05T12:44:00Z">
              <w:r w:rsidRPr="00D2395F">
                <w:rPr>
                  <w:rFonts w:cs="Arial"/>
                </w:rPr>
                <w:t xml:space="preserve">Section 1.2.8.b. Extra Coverage Contribution </w:t>
              </w:r>
            </w:ins>
          </w:p>
          <w:p w14:paraId="2113A954" w14:textId="23146322" w:rsidR="00D2395F" w:rsidRPr="00D2395F" w:rsidRDefault="00D2395F" w:rsidP="00D2395F">
            <w:pPr>
              <w:rPr>
                <w:ins w:id="162" w:author="Sampathkumar Chinnaswamy" w:date="2023-07-05T12:44:00Z"/>
                <w:rFonts w:cs="Arial"/>
                <w:i/>
              </w:rPr>
            </w:pPr>
            <w:ins w:id="163" w:author="Sampathkumar Chinnaswamy" w:date="2023-07-05T12:44:00Z">
              <w:r w:rsidRPr="00D2395F">
                <w:rPr>
                  <w:rFonts w:cs="Arial"/>
                  <w:i/>
                </w:rPr>
                <w:t>Screen shots of the e-mail was removed and a Table added</w:t>
              </w:r>
            </w:ins>
          </w:p>
          <w:p w14:paraId="4B8648BE" w14:textId="73DC7913" w:rsidR="00D2395F" w:rsidRPr="00D2395F" w:rsidRDefault="00D2395F" w:rsidP="00D2395F">
            <w:pPr>
              <w:rPr>
                <w:ins w:id="164" w:author="Sampathkumar Chinnaswamy" w:date="2023-07-05T12:44:00Z"/>
                <w:rFonts w:cs="Arial"/>
              </w:rPr>
            </w:pPr>
            <w:ins w:id="165" w:author="Sampathkumar Chinnaswamy" w:date="2023-07-05T12:44:00Z">
              <w:r w:rsidRPr="00D2395F">
                <w:rPr>
                  <w:rFonts w:cs="Arial"/>
                </w:rPr>
                <w:lastRenderedPageBreak/>
                <w:t>Section 1.2.6 Vehicle Type Code Maintenance. The below statement updated.</w:t>
              </w:r>
            </w:ins>
          </w:p>
          <w:p w14:paraId="79A17264" w14:textId="77777777" w:rsidR="00D2395F" w:rsidRPr="00D2395F" w:rsidRDefault="00D2395F" w:rsidP="00D2395F">
            <w:pPr>
              <w:rPr>
                <w:ins w:id="166" w:author="Sampathkumar Chinnaswamy" w:date="2023-07-05T12:44:00Z"/>
                <w:rFonts w:cs="Arial"/>
                <w:i/>
              </w:rPr>
            </w:pPr>
            <w:ins w:id="167" w:author="Sampathkumar Chinnaswamy" w:date="2023-07-05T12:44:00Z">
              <w:r w:rsidRPr="00D2395F">
                <w:rPr>
                  <w:rFonts w:cs="Arial"/>
                  <w:i/>
                </w:rPr>
                <w:t>An Interface will be available for the user to add new Vehicle Types in future</w:t>
              </w:r>
            </w:ins>
          </w:p>
          <w:p w14:paraId="5C216FD2" w14:textId="13B1360C" w:rsidR="00D2395F" w:rsidRPr="00D2395F" w:rsidRDefault="00D2395F" w:rsidP="00D2395F">
            <w:pPr>
              <w:spacing w:after="0"/>
              <w:rPr>
                <w:ins w:id="168" w:author="Sampathkumar Chinnaswamy" w:date="2023-07-05T12:44:00Z"/>
                <w:rFonts w:cs="Arial"/>
              </w:rPr>
            </w:pPr>
            <w:ins w:id="169" w:author="Sampathkumar Chinnaswamy" w:date="2023-07-05T12:45:00Z">
              <w:r w:rsidRPr="00D2395F">
                <w:rPr>
                  <w:rFonts w:cs="Arial"/>
                </w:rPr>
                <w:t xml:space="preserve">Section </w:t>
              </w:r>
            </w:ins>
            <w:ins w:id="170" w:author="Sampathkumar Chinnaswamy" w:date="2023-07-05T12:44:00Z">
              <w:r w:rsidRPr="00D2395F">
                <w:rPr>
                  <w:rFonts w:cs="Arial"/>
                </w:rPr>
                <w:t>1.2.8.e. Rule Serial Number</w:t>
              </w:r>
            </w:ins>
          </w:p>
          <w:p w14:paraId="157E179E" w14:textId="31259849" w:rsidR="00CB0D8D" w:rsidRPr="00FC7DE9" w:rsidRDefault="00D2395F" w:rsidP="00D2395F">
            <w:pPr>
              <w:rPr>
                <w:rFonts w:cs="Arial"/>
                <w:i/>
              </w:rPr>
            </w:pPr>
            <w:ins w:id="171" w:author="Sampathkumar Chinnaswamy" w:date="2023-07-05T12:44:00Z">
              <w:r>
                <w:rPr>
                  <w:rFonts w:cs="Arial"/>
                  <w:i/>
                </w:rPr>
                <w:t>Typo error "from end" cha</w:t>
              </w:r>
              <w:r w:rsidRPr="00D2395F">
                <w:rPr>
                  <w:rFonts w:cs="Arial"/>
                  <w:i/>
                </w:rPr>
                <w:t>n</w:t>
              </w:r>
            </w:ins>
            <w:ins w:id="172" w:author="Sampathkumar Chinnaswamy" w:date="2023-07-05T12:45:00Z">
              <w:r>
                <w:rPr>
                  <w:rFonts w:cs="Arial"/>
                  <w:i/>
                </w:rPr>
                <w:t>g</w:t>
              </w:r>
            </w:ins>
            <w:ins w:id="173" w:author="Sampathkumar Chinnaswamy" w:date="2023-07-05T12:44:00Z">
              <w:r w:rsidRPr="00D2395F">
                <w:rPr>
                  <w:rFonts w:cs="Arial"/>
                  <w:i/>
                </w:rPr>
                <w:t>ed as "front end"</w:t>
              </w:r>
            </w:ins>
          </w:p>
        </w:tc>
        <w:tc>
          <w:tcPr>
            <w:tcW w:w="1509" w:type="dxa"/>
            <w:tcBorders>
              <w:left w:val="single" w:sz="4" w:space="0" w:color="auto"/>
            </w:tcBorders>
            <w:vAlign w:val="center"/>
          </w:tcPr>
          <w:p w14:paraId="215CCB3D" w14:textId="29529025" w:rsidR="00C274DE" w:rsidRPr="00C274DE" w:rsidRDefault="00C274DE" w:rsidP="00C274DE">
            <w:pPr>
              <w:jc w:val="center"/>
              <w:rPr>
                <w:rFonts w:cs="Arial"/>
              </w:rPr>
            </w:pPr>
            <w:ins w:id="174" w:author="Sampathkumar Chinnaswamy" w:date="2023-07-04T14:33:00Z">
              <w:r w:rsidRPr="00C274DE">
                <w:rPr>
                  <w:rFonts w:cs="Arial"/>
                </w:rPr>
                <w:lastRenderedPageBreak/>
                <w:t>04-Jul-2023</w:t>
              </w:r>
            </w:ins>
          </w:p>
        </w:tc>
      </w:tr>
      <w:tr w:rsidR="00C274DE" w:rsidRPr="000217DE" w14:paraId="30FA2FFF" w14:textId="77777777" w:rsidTr="00CB320F">
        <w:trPr>
          <w:trHeight w:val="582"/>
          <w:jc w:val="center"/>
        </w:trPr>
        <w:tc>
          <w:tcPr>
            <w:tcW w:w="1292" w:type="dxa"/>
            <w:tcBorders>
              <w:right w:val="single" w:sz="4" w:space="0" w:color="auto"/>
            </w:tcBorders>
            <w:vAlign w:val="center"/>
          </w:tcPr>
          <w:p w14:paraId="7E1F1837" w14:textId="54696CB6" w:rsidR="00C274DE" w:rsidRPr="000217DE" w:rsidRDefault="00C274DE" w:rsidP="00C274DE">
            <w:pPr>
              <w:jc w:val="center"/>
              <w:rPr>
                <w:rFonts w:cs="Arial"/>
                <w:i/>
              </w:rPr>
            </w:pPr>
          </w:p>
        </w:tc>
        <w:tc>
          <w:tcPr>
            <w:tcW w:w="1812" w:type="dxa"/>
            <w:tcBorders>
              <w:left w:val="single" w:sz="4" w:space="0" w:color="auto"/>
              <w:right w:val="single" w:sz="4" w:space="0" w:color="auto"/>
            </w:tcBorders>
            <w:vAlign w:val="center"/>
          </w:tcPr>
          <w:p w14:paraId="09F0E960" w14:textId="5674A84D" w:rsidR="00C274DE" w:rsidRPr="000217DE" w:rsidRDefault="00C274DE" w:rsidP="00C274DE">
            <w:pPr>
              <w:rPr>
                <w:rFonts w:cs="Arial"/>
                <w:i/>
              </w:rPr>
            </w:pPr>
          </w:p>
        </w:tc>
        <w:tc>
          <w:tcPr>
            <w:tcW w:w="5245" w:type="dxa"/>
            <w:tcBorders>
              <w:left w:val="single" w:sz="4" w:space="0" w:color="auto"/>
              <w:right w:val="single" w:sz="4" w:space="0" w:color="auto"/>
            </w:tcBorders>
            <w:vAlign w:val="center"/>
          </w:tcPr>
          <w:p w14:paraId="7A35B0DC" w14:textId="4E1D55E2" w:rsidR="00C274DE" w:rsidRPr="000217DE" w:rsidRDefault="00C274DE" w:rsidP="00C274DE">
            <w:pPr>
              <w:spacing w:after="0"/>
              <w:rPr>
                <w:rFonts w:cs="Arial"/>
                <w:sz w:val="20"/>
                <w:szCs w:val="20"/>
              </w:rPr>
            </w:pPr>
          </w:p>
        </w:tc>
        <w:tc>
          <w:tcPr>
            <w:tcW w:w="1509" w:type="dxa"/>
            <w:tcBorders>
              <w:left w:val="single" w:sz="4" w:space="0" w:color="auto"/>
            </w:tcBorders>
            <w:vAlign w:val="center"/>
          </w:tcPr>
          <w:p w14:paraId="78CECF78" w14:textId="51F8BAA6" w:rsidR="00C274DE" w:rsidRPr="000217DE" w:rsidRDefault="00C274DE" w:rsidP="00C274DE">
            <w:pPr>
              <w:jc w:val="center"/>
              <w:rPr>
                <w:rFonts w:cs="Arial"/>
                <w:i/>
              </w:rPr>
            </w:pPr>
          </w:p>
        </w:tc>
      </w:tr>
      <w:tr w:rsidR="00C274DE" w:rsidRPr="000217DE" w14:paraId="60B753B7" w14:textId="77777777" w:rsidTr="00204294">
        <w:trPr>
          <w:trHeight w:val="582"/>
          <w:jc w:val="center"/>
        </w:trPr>
        <w:tc>
          <w:tcPr>
            <w:tcW w:w="1292" w:type="dxa"/>
            <w:tcBorders>
              <w:right w:val="single" w:sz="4" w:space="0" w:color="auto"/>
            </w:tcBorders>
            <w:vAlign w:val="center"/>
          </w:tcPr>
          <w:p w14:paraId="09FE8F6F" w14:textId="2652FBD0" w:rsidR="00C274DE" w:rsidRPr="000217DE" w:rsidRDefault="00C274DE" w:rsidP="00C274DE">
            <w:pPr>
              <w:jc w:val="center"/>
              <w:rPr>
                <w:rFonts w:cs="Arial"/>
              </w:rPr>
            </w:pPr>
          </w:p>
        </w:tc>
        <w:tc>
          <w:tcPr>
            <w:tcW w:w="1812" w:type="dxa"/>
            <w:tcBorders>
              <w:left w:val="single" w:sz="4" w:space="0" w:color="auto"/>
              <w:right w:val="single" w:sz="4" w:space="0" w:color="auto"/>
            </w:tcBorders>
            <w:vAlign w:val="center"/>
          </w:tcPr>
          <w:p w14:paraId="05D15C0F" w14:textId="1C7A992C" w:rsidR="00C274DE" w:rsidRPr="000217DE" w:rsidRDefault="00C274DE" w:rsidP="00C274DE">
            <w:pPr>
              <w:rPr>
                <w:rFonts w:cs="Arial"/>
              </w:rPr>
            </w:pPr>
          </w:p>
        </w:tc>
        <w:tc>
          <w:tcPr>
            <w:tcW w:w="5245" w:type="dxa"/>
            <w:tcBorders>
              <w:left w:val="single" w:sz="4" w:space="0" w:color="auto"/>
              <w:right w:val="single" w:sz="4" w:space="0" w:color="auto"/>
            </w:tcBorders>
            <w:vAlign w:val="center"/>
          </w:tcPr>
          <w:p w14:paraId="4BC570E8" w14:textId="1CAFB9E0" w:rsidR="00C274DE" w:rsidRPr="000217DE" w:rsidRDefault="00C274DE" w:rsidP="00C274DE">
            <w:pPr>
              <w:spacing w:after="0"/>
              <w:rPr>
                <w:rFonts w:cs="Arial"/>
                <w:sz w:val="20"/>
                <w:szCs w:val="20"/>
              </w:rPr>
            </w:pPr>
          </w:p>
        </w:tc>
        <w:tc>
          <w:tcPr>
            <w:tcW w:w="1509" w:type="dxa"/>
            <w:tcBorders>
              <w:left w:val="single" w:sz="4" w:space="0" w:color="auto"/>
            </w:tcBorders>
            <w:vAlign w:val="center"/>
          </w:tcPr>
          <w:p w14:paraId="70895CBB" w14:textId="6B7C5AAE" w:rsidR="00C274DE" w:rsidRPr="000217DE" w:rsidRDefault="00C274DE" w:rsidP="00C274DE">
            <w:pPr>
              <w:jc w:val="center"/>
              <w:rPr>
                <w:rFonts w:cs="Arial"/>
              </w:rPr>
            </w:pPr>
          </w:p>
        </w:tc>
      </w:tr>
      <w:tr w:rsidR="00C274DE" w:rsidRPr="000217DE" w:rsidDel="00F37A09" w14:paraId="40EC806F" w14:textId="447212A7" w:rsidTr="00CB320F">
        <w:trPr>
          <w:trHeight w:val="582"/>
          <w:jc w:val="center"/>
          <w:del w:id="175" w:author="Sampathkumar Chinnaswamy" w:date="2023-07-04T14:35:00Z"/>
        </w:trPr>
        <w:tc>
          <w:tcPr>
            <w:tcW w:w="1292" w:type="dxa"/>
            <w:tcBorders>
              <w:right w:val="single" w:sz="4" w:space="0" w:color="auto"/>
            </w:tcBorders>
            <w:vAlign w:val="center"/>
          </w:tcPr>
          <w:p w14:paraId="07DE6DC6" w14:textId="580B4DB6" w:rsidR="00C274DE" w:rsidRPr="000217DE" w:rsidDel="00F37A09" w:rsidRDefault="00C274DE" w:rsidP="00C274DE">
            <w:pPr>
              <w:jc w:val="center"/>
              <w:rPr>
                <w:del w:id="176" w:author="Sampathkumar Chinnaswamy" w:date="2023-07-04T14:35:00Z"/>
                <w:rFonts w:cs="Arial"/>
              </w:rPr>
            </w:pPr>
          </w:p>
        </w:tc>
        <w:tc>
          <w:tcPr>
            <w:tcW w:w="1812" w:type="dxa"/>
            <w:tcBorders>
              <w:left w:val="single" w:sz="4" w:space="0" w:color="auto"/>
              <w:right w:val="single" w:sz="4" w:space="0" w:color="auto"/>
            </w:tcBorders>
            <w:vAlign w:val="center"/>
          </w:tcPr>
          <w:p w14:paraId="7B260849" w14:textId="44B1259E" w:rsidR="00C274DE" w:rsidRPr="000217DE" w:rsidDel="00F37A09" w:rsidRDefault="00C274DE" w:rsidP="00C274DE">
            <w:pPr>
              <w:rPr>
                <w:del w:id="177" w:author="Sampathkumar Chinnaswamy" w:date="2023-07-04T14:35:00Z"/>
                <w:rFonts w:cs="Arial"/>
              </w:rPr>
            </w:pPr>
          </w:p>
        </w:tc>
        <w:tc>
          <w:tcPr>
            <w:tcW w:w="5245" w:type="dxa"/>
            <w:tcBorders>
              <w:left w:val="single" w:sz="4" w:space="0" w:color="auto"/>
              <w:right w:val="single" w:sz="4" w:space="0" w:color="auto"/>
            </w:tcBorders>
            <w:vAlign w:val="center"/>
          </w:tcPr>
          <w:p w14:paraId="7D18E408" w14:textId="5AFD0AD1" w:rsidR="00C274DE" w:rsidRPr="000217DE" w:rsidDel="00F37A09" w:rsidRDefault="00C274DE" w:rsidP="00C274DE">
            <w:pPr>
              <w:spacing w:after="0"/>
              <w:rPr>
                <w:del w:id="178" w:author="Sampathkumar Chinnaswamy" w:date="2023-07-04T14:35:00Z"/>
                <w:rFonts w:cs="Arial"/>
              </w:rPr>
            </w:pPr>
          </w:p>
        </w:tc>
        <w:tc>
          <w:tcPr>
            <w:tcW w:w="1509" w:type="dxa"/>
            <w:tcBorders>
              <w:left w:val="single" w:sz="4" w:space="0" w:color="auto"/>
            </w:tcBorders>
            <w:vAlign w:val="center"/>
          </w:tcPr>
          <w:p w14:paraId="3EF10F80" w14:textId="3894EDC3" w:rsidR="00C274DE" w:rsidRPr="000217DE" w:rsidDel="00F37A09" w:rsidRDefault="00C274DE" w:rsidP="00C274DE">
            <w:pPr>
              <w:jc w:val="center"/>
              <w:rPr>
                <w:del w:id="179" w:author="Sampathkumar Chinnaswamy" w:date="2023-07-04T14:35:00Z"/>
                <w:rFonts w:cs="Arial"/>
              </w:rPr>
            </w:pPr>
          </w:p>
        </w:tc>
      </w:tr>
      <w:tr w:rsidR="00C274DE" w:rsidRPr="000217DE" w14:paraId="633DA684" w14:textId="77777777" w:rsidTr="00CB320F">
        <w:trPr>
          <w:trHeight w:val="582"/>
          <w:jc w:val="center"/>
        </w:trPr>
        <w:tc>
          <w:tcPr>
            <w:tcW w:w="1292" w:type="dxa"/>
            <w:tcBorders>
              <w:right w:val="single" w:sz="4" w:space="0" w:color="auto"/>
            </w:tcBorders>
            <w:vAlign w:val="center"/>
          </w:tcPr>
          <w:p w14:paraId="426AC62C" w14:textId="050CE297" w:rsidR="00C274DE" w:rsidRPr="000217DE" w:rsidRDefault="00C274DE" w:rsidP="00C274DE">
            <w:pPr>
              <w:jc w:val="center"/>
              <w:rPr>
                <w:rFonts w:cs="Arial"/>
              </w:rPr>
            </w:pPr>
          </w:p>
        </w:tc>
        <w:tc>
          <w:tcPr>
            <w:tcW w:w="1812" w:type="dxa"/>
            <w:tcBorders>
              <w:left w:val="single" w:sz="4" w:space="0" w:color="auto"/>
              <w:right w:val="single" w:sz="4" w:space="0" w:color="auto"/>
            </w:tcBorders>
            <w:vAlign w:val="center"/>
          </w:tcPr>
          <w:p w14:paraId="15414F7E" w14:textId="385A8E2B" w:rsidR="00C274DE" w:rsidRPr="000217DE" w:rsidRDefault="00C274DE" w:rsidP="00C274DE">
            <w:pPr>
              <w:rPr>
                <w:rFonts w:cs="Arial"/>
              </w:rPr>
            </w:pPr>
          </w:p>
        </w:tc>
        <w:tc>
          <w:tcPr>
            <w:tcW w:w="5245" w:type="dxa"/>
            <w:tcBorders>
              <w:left w:val="single" w:sz="4" w:space="0" w:color="auto"/>
              <w:right w:val="single" w:sz="4" w:space="0" w:color="auto"/>
            </w:tcBorders>
            <w:vAlign w:val="center"/>
          </w:tcPr>
          <w:p w14:paraId="05934F85" w14:textId="622ECC25" w:rsidR="00C274DE" w:rsidRPr="000217DE" w:rsidRDefault="00C274DE" w:rsidP="00C274DE">
            <w:pPr>
              <w:spacing w:after="0"/>
              <w:rPr>
                <w:rFonts w:cs="Arial"/>
              </w:rPr>
            </w:pPr>
          </w:p>
        </w:tc>
        <w:tc>
          <w:tcPr>
            <w:tcW w:w="1509" w:type="dxa"/>
            <w:tcBorders>
              <w:left w:val="single" w:sz="4" w:space="0" w:color="auto"/>
            </w:tcBorders>
            <w:vAlign w:val="center"/>
          </w:tcPr>
          <w:p w14:paraId="7F5E6460" w14:textId="74EDCF18" w:rsidR="00C274DE" w:rsidRPr="000217DE" w:rsidRDefault="00C274DE" w:rsidP="00C274DE">
            <w:pPr>
              <w:jc w:val="center"/>
              <w:rPr>
                <w:rFonts w:cs="Arial"/>
              </w:rPr>
            </w:pPr>
          </w:p>
        </w:tc>
      </w:tr>
      <w:tr w:rsidR="00C274DE" w:rsidRPr="000217DE" w14:paraId="25EE5384" w14:textId="77777777" w:rsidTr="00CB320F">
        <w:trPr>
          <w:trHeight w:val="582"/>
          <w:jc w:val="center"/>
        </w:trPr>
        <w:tc>
          <w:tcPr>
            <w:tcW w:w="1292" w:type="dxa"/>
            <w:tcBorders>
              <w:right w:val="single" w:sz="4" w:space="0" w:color="auto"/>
            </w:tcBorders>
            <w:vAlign w:val="center"/>
          </w:tcPr>
          <w:p w14:paraId="3BB6EFA2" w14:textId="4BBB7891" w:rsidR="00C274DE" w:rsidRPr="000217DE" w:rsidRDefault="00C274DE" w:rsidP="00C274DE">
            <w:pPr>
              <w:jc w:val="center"/>
              <w:rPr>
                <w:rFonts w:cs="Arial"/>
              </w:rPr>
            </w:pPr>
          </w:p>
        </w:tc>
        <w:tc>
          <w:tcPr>
            <w:tcW w:w="1812" w:type="dxa"/>
            <w:tcBorders>
              <w:left w:val="single" w:sz="4" w:space="0" w:color="auto"/>
              <w:right w:val="single" w:sz="4" w:space="0" w:color="auto"/>
            </w:tcBorders>
            <w:vAlign w:val="center"/>
          </w:tcPr>
          <w:p w14:paraId="7413E11B" w14:textId="0D4C85F3" w:rsidR="00C274DE" w:rsidRPr="000217DE" w:rsidRDefault="00C274DE" w:rsidP="00C274DE">
            <w:pPr>
              <w:rPr>
                <w:rFonts w:cs="Arial"/>
              </w:rPr>
            </w:pPr>
          </w:p>
        </w:tc>
        <w:tc>
          <w:tcPr>
            <w:tcW w:w="5245" w:type="dxa"/>
            <w:tcBorders>
              <w:left w:val="single" w:sz="4" w:space="0" w:color="auto"/>
              <w:right w:val="single" w:sz="4" w:space="0" w:color="auto"/>
            </w:tcBorders>
            <w:vAlign w:val="center"/>
          </w:tcPr>
          <w:p w14:paraId="39AFBF0C" w14:textId="4A8FE4E2" w:rsidR="00C274DE" w:rsidRPr="000217DE" w:rsidRDefault="00C274DE" w:rsidP="00C274DE">
            <w:pPr>
              <w:spacing w:after="0"/>
              <w:rPr>
                <w:rFonts w:cs="Arial"/>
              </w:rPr>
            </w:pPr>
          </w:p>
        </w:tc>
        <w:tc>
          <w:tcPr>
            <w:tcW w:w="1509" w:type="dxa"/>
            <w:tcBorders>
              <w:left w:val="single" w:sz="4" w:space="0" w:color="auto"/>
            </w:tcBorders>
            <w:vAlign w:val="center"/>
          </w:tcPr>
          <w:p w14:paraId="2640FB1D" w14:textId="5A5D5B99" w:rsidR="00C274DE" w:rsidRPr="000217DE" w:rsidRDefault="00C274DE" w:rsidP="00C274DE">
            <w:pPr>
              <w:jc w:val="center"/>
              <w:rPr>
                <w:rFonts w:cs="Arial"/>
              </w:rPr>
            </w:pPr>
          </w:p>
        </w:tc>
      </w:tr>
    </w:tbl>
    <w:p w14:paraId="58DB3B55" w14:textId="3BC87B6C" w:rsidR="00EA1A34" w:rsidRPr="000217DE" w:rsidRDefault="00EA1A34">
      <w:pPr>
        <w:rPr>
          <w:rFonts w:cs="Arial"/>
        </w:rPr>
      </w:pPr>
    </w:p>
    <w:p w14:paraId="6D8020B1" w14:textId="77777777" w:rsidR="00EA1A34" w:rsidRPr="000217DE" w:rsidRDefault="00EA1A34">
      <w:pPr>
        <w:rPr>
          <w:rFonts w:cs="Arial"/>
        </w:rPr>
      </w:pPr>
      <w:r w:rsidRPr="000217DE">
        <w:rPr>
          <w:rFonts w:cs="Arial"/>
        </w:rPr>
        <w:br w:type="page"/>
      </w:r>
    </w:p>
    <w:p w14:paraId="677306F5" w14:textId="77777777" w:rsidR="00EA1A34" w:rsidRPr="000217DE" w:rsidRDefault="00EA1A34" w:rsidP="00096E7E">
      <w:pPr>
        <w:pStyle w:val="Heading1"/>
        <w:spacing w:after="240"/>
        <w:ind w:left="709" w:hanging="425"/>
        <w:rPr>
          <w:rFonts w:asciiTheme="minorHAnsi" w:hAnsiTheme="minorHAnsi"/>
        </w:rPr>
      </w:pPr>
      <w:bookmarkStart w:id="180" w:name="_Ref7679889"/>
      <w:bookmarkStart w:id="181" w:name="_Toc139454119"/>
      <w:r w:rsidRPr="000217DE">
        <w:rPr>
          <w:rFonts w:asciiTheme="minorHAnsi" w:hAnsiTheme="minorHAnsi"/>
        </w:rPr>
        <w:lastRenderedPageBreak/>
        <w:t>Introduction</w:t>
      </w:r>
      <w:bookmarkEnd w:id="180"/>
      <w:bookmarkEnd w:id="181"/>
    </w:p>
    <w:p w14:paraId="05F6DF46" w14:textId="2B366E28" w:rsidR="008E063C" w:rsidRPr="000217DE" w:rsidDel="00727C37" w:rsidRDefault="008E063C" w:rsidP="0015244F">
      <w:pPr>
        <w:rPr>
          <w:del w:id="182" w:author="Sampathkumar Chinnaswamy" w:date="2023-06-22T13:39:00Z"/>
          <w:rFonts w:cstheme="minorHAnsi"/>
        </w:rPr>
      </w:pPr>
      <w:commentRangeStart w:id="183"/>
      <w:commentRangeStart w:id="184"/>
      <w:del w:id="185" w:author="Sampathkumar Chinnaswamy" w:date="2023-06-22T13:39:00Z">
        <w:r w:rsidRPr="000217DE" w:rsidDel="00727C37">
          <w:rPr>
            <w:rFonts w:cstheme="minorHAnsi"/>
          </w:rPr>
          <w:delText xml:space="preserve">As per the new system, TIGB is having multiple Applications like FLAS, GoApps, Merimen, PREMIA etc., to issue Motor and Non-Motor Quotation / Cover Note. Rules, Pricing and </w:delText>
        </w:r>
        <w:r w:rsidR="004F0F98" w:rsidDel="00727C37">
          <w:rPr>
            <w:rFonts w:cstheme="minorHAnsi"/>
          </w:rPr>
          <w:delText>Contribution</w:delText>
        </w:r>
        <w:r w:rsidRPr="000217DE" w:rsidDel="00727C37">
          <w:rPr>
            <w:rFonts w:cstheme="minorHAnsi"/>
          </w:rPr>
          <w:delText xml:space="preserve"> calculation is being maintained in the respective Application. When there is a change in pricing all the Applications requires enhancement to implement the new Rules / Pricing. </w:delText>
        </w:r>
        <w:commentRangeEnd w:id="183"/>
        <w:r w:rsidR="00BF1B12" w:rsidDel="00727C37">
          <w:rPr>
            <w:rStyle w:val="CommentReference"/>
          </w:rPr>
          <w:commentReference w:id="183"/>
        </w:r>
        <w:commentRangeEnd w:id="184"/>
        <w:r w:rsidR="00D21D7A" w:rsidDel="00727C37">
          <w:rPr>
            <w:rStyle w:val="CommentReference"/>
          </w:rPr>
          <w:commentReference w:id="184"/>
        </w:r>
      </w:del>
    </w:p>
    <w:p w14:paraId="328B1726" w14:textId="7C36692F" w:rsidR="00EA1A34" w:rsidRPr="000217DE" w:rsidRDefault="008E063C" w:rsidP="009D6FF4">
      <w:pPr>
        <w:rPr>
          <w:rFonts w:cstheme="minorHAnsi"/>
        </w:rPr>
      </w:pPr>
      <w:r w:rsidRPr="000217DE">
        <w:rPr>
          <w:rFonts w:cstheme="minorHAnsi"/>
        </w:rPr>
        <w:t xml:space="preserve">As per the new system, the Rules, Pricing and </w:t>
      </w:r>
      <w:r w:rsidR="004F0F98">
        <w:rPr>
          <w:rFonts w:cstheme="minorHAnsi"/>
        </w:rPr>
        <w:t>Contribution</w:t>
      </w:r>
      <w:r w:rsidRPr="000217DE">
        <w:rPr>
          <w:rFonts w:cstheme="minorHAnsi"/>
        </w:rPr>
        <w:t xml:space="preserve"> calculation shall be maintained </w:t>
      </w:r>
      <w:commentRangeStart w:id="186"/>
      <w:commentRangeStart w:id="187"/>
      <w:del w:id="188" w:author="Sampathkumar Chinnaswamy" w:date="2023-06-22T13:40:00Z">
        <w:r w:rsidRPr="000217DE" w:rsidDel="00871DA3">
          <w:rPr>
            <w:rFonts w:cstheme="minorHAnsi"/>
          </w:rPr>
          <w:delText xml:space="preserve">Nsure </w:delText>
        </w:r>
      </w:del>
      <w:r w:rsidRPr="000217DE">
        <w:rPr>
          <w:rFonts w:cstheme="minorHAnsi"/>
        </w:rPr>
        <w:t xml:space="preserve">Rules </w:t>
      </w:r>
      <w:ins w:id="189" w:author="Sampathkumar Chinnaswamy" w:date="2023-06-21T16:58:00Z">
        <w:r w:rsidR="00D21D7A">
          <w:rPr>
            <w:rFonts w:cstheme="minorHAnsi"/>
          </w:rPr>
          <w:t xml:space="preserve">and </w:t>
        </w:r>
      </w:ins>
      <w:del w:id="190" w:author="Sampathkumar Chinnaswamy" w:date="2023-06-21T16:58:00Z">
        <w:r w:rsidRPr="000217DE" w:rsidDel="00D21D7A">
          <w:rPr>
            <w:rFonts w:cstheme="minorHAnsi"/>
          </w:rPr>
          <w:delText>/</w:delText>
        </w:r>
      </w:del>
      <w:r w:rsidRPr="000217DE">
        <w:rPr>
          <w:rFonts w:cstheme="minorHAnsi"/>
        </w:rPr>
        <w:t xml:space="preserve">Rating Engine. </w:t>
      </w:r>
      <w:commentRangeEnd w:id="186"/>
      <w:r w:rsidR="00BF1B12">
        <w:rPr>
          <w:rStyle w:val="CommentReference"/>
        </w:rPr>
        <w:commentReference w:id="186"/>
      </w:r>
      <w:commentRangeEnd w:id="187"/>
      <w:r w:rsidR="00D21D7A">
        <w:rPr>
          <w:rStyle w:val="CommentReference"/>
        </w:rPr>
        <w:commentReference w:id="187"/>
      </w:r>
      <w:r w:rsidRPr="000217DE">
        <w:rPr>
          <w:rFonts w:cstheme="minorHAnsi"/>
        </w:rPr>
        <w:t xml:space="preserve">All the Applications like FLAS, </w:t>
      </w:r>
      <w:proofErr w:type="spellStart"/>
      <w:r w:rsidRPr="000217DE">
        <w:rPr>
          <w:rFonts w:cstheme="minorHAnsi"/>
        </w:rPr>
        <w:t>GoApps</w:t>
      </w:r>
      <w:proofErr w:type="spellEnd"/>
      <w:r w:rsidRPr="000217DE">
        <w:rPr>
          <w:rFonts w:cstheme="minorHAnsi"/>
        </w:rPr>
        <w:t xml:space="preserve">, </w:t>
      </w:r>
      <w:proofErr w:type="spellStart"/>
      <w:r w:rsidRPr="000217DE">
        <w:rPr>
          <w:rFonts w:cstheme="minorHAnsi"/>
        </w:rPr>
        <w:t>Merimen</w:t>
      </w:r>
      <w:proofErr w:type="spellEnd"/>
      <w:r w:rsidRPr="000217DE">
        <w:rPr>
          <w:rFonts w:cstheme="minorHAnsi"/>
        </w:rPr>
        <w:t xml:space="preserve">, PREMIA etc., to issue Motor and Non-Motor Quotation / Cover Note shall sent a request to Rules </w:t>
      </w:r>
      <w:ins w:id="191" w:author="Sampathkumar Chinnaswamy" w:date="2023-06-21T17:01:00Z">
        <w:r w:rsidR="006267EF">
          <w:rPr>
            <w:rFonts w:cstheme="minorHAnsi"/>
          </w:rPr>
          <w:t>and</w:t>
        </w:r>
      </w:ins>
      <w:del w:id="192" w:author="Sampathkumar Chinnaswamy" w:date="2023-06-21T17:01:00Z">
        <w:r w:rsidRPr="000217DE" w:rsidDel="006267EF">
          <w:rPr>
            <w:rFonts w:cstheme="minorHAnsi"/>
          </w:rPr>
          <w:delText>/</w:delText>
        </w:r>
      </w:del>
      <w:r w:rsidRPr="000217DE">
        <w:rPr>
          <w:rFonts w:cstheme="minorHAnsi"/>
        </w:rPr>
        <w:t xml:space="preserve"> Rating Engine for Rules, Pricing and </w:t>
      </w:r>
      <w:r w:rsidR="004F0F98">
        <w:rPr>
          <w:rFonts w:cstheme="minorHAnsi"/>
        </w:rPr>
        <w:t>Contribution</w:t>
      </w:r>
      <w:r w:rsidRPr="000217DE">
        <w:rPr>
          <w:rFonts w:cstheme="minorHAnsi"/>
        </w:rPr>
        <w:t xml:space="preserve"> calculation. When there is a change in Rules / Pricing, the required changes will be done in the </w:t>
      </w:r>
      <w:del w:id="193" w:author="Sampathkumar Chinnaswamy" w:date="2023-06-22T13:40:00Z">
        <w:r w:rsidRPr="000217DE" w:rsidDel="00871DA3">
          <w:rPr>
            <w:rFonts w:cstheme="minorHAnsi"/>
          </w:rPr>
          <w:delText xml:space="preserve">NSure </w:delText>
        </w:r>
      </w:del>
      <w:r w:rsidRPr="000217DE">
        <w:rPr>
          <w:rFonts w:cstheme="minorHAnsi"/>
        </w:rPr>
        <w:t>Rule</w:t>
      </w:r>
      <w:ins w:id="194" w:author="Sampathkumar Chinnaswamy" w:date="2023-06-21T17:19:00Z">
        <w:r w:rsidR="00DA5D5C">
          <w:rPr>
            <w:rFonts w:cstheme="minorHAnsi"/>
          </w:rPr>
          <w:t xml:space="preserve">s </w:t>
        </w:r>
      </w:ins>
      <w:del w:id="195" w:author="Sampathkumar Chinnaswamy" w:date="2023-06-21T17:19:00Z">
        <w:r w:rsidRPr="000217DE" w:rsidDel="00DA5D5C">
          <w:rPr>
            <w:rFonts w:cstheme="minorHAnsi"/>
          </w:rPr>
          <w:delText xml:space="preserve"> </w:delText>
        </w:r>
      </w:del>
      <w:ins w:id="196" w:author="Sampathkumar Chinnaswamy" w:date="2023-06-21T17:19:00Z">
        <w:r w:rsidR="00DA5D5C">
          <w:rPr>
            <w:rFonts w:cstheme="minorHAnsi"/>
          </w:rPr>
          <w:t xml:space="preserve">and </w:t>
        </w:r>
      </w:ins>
      <w:del w:id="197" w:author="Sampathkumar Chinnaswamy" w:date="2023-06-21T17:19:00Z">
        <w:r w:rsidRPr="000217DE" w:rsidDel="00DA5D5C">
          <w:rPr>
            <w:rFonts w:cstheme="minorHAnsi"/>
          </w:rPr>
          <w:delText>/R</w:delText>
        </w:r>
      </w:del>
      <w:ins w:id="198" w:author="Sampathkumar Chinnaswamy" w:date="2023-06-21T17:19:00Z">
        <w:r w:rsidR="00DA5D5C">
          <w:rPr>
            <w:rFonts w:cstheme="minorHAnsi"/>
          </w:rPr>
          <w:t>R</w:t>
        </w:r>
      </w:ins>
      <w:r w:rsidRPr="000217DE">
        <w:rPr>
          <w:rFonts w:cstheme="minorHAnsi"/>
        </w:rPr>
        <w:t xml:space="preserve">ating Engine only and </w:t>
      </w:r>
      <w:commentRangeStart w:id="199"/>
      <w:commentRangeStart w:id="200"/>
      <w:r w:rsidRPr="000217DE">
        <w:rPr>
          <w:rFonts w:cstheme="minorHAnsi"/>
        </w:rPr>
        <w:t xml:space="preserve">the same will be effected in all other </w:t>
      </w:r>
      <w:r w:rsidR="009119FC" w:rsidRPr="000217DE">
        <w:rPr>
          <w:rFonts w:cstheme="minorHAnsi"/>
        </w:rPr>
        <w:t>Applications</w:t>
      </w:r>
      <w:commentRangeEnd w:id="199"/>
      <w:ins w:id="201" w:author="Sampathkumar Chinnaswamy" w:date="2023-06-21T17:36:00Z">
        <w:r w:rsidR="00FF75D5">
          <w:rPr>
            <w:rFonts w:cstheme="minorHAnsi"/>
          </w:rPr>
          <w:t xml:space="preserve"> (Front End)</w:t>
        </w:r>
      </w:ins>
      <w:r w:rsidR="00B72DA5">
        <w:rPr>
          <w:rStyle w:val="CommentReference"/>
        </w:rPr>
        <w:commentReference w:id="199"/>
      </w:r>
      <w:commentRangeEnd w:id="200"/>
      <w:r w:rsidR="00FF75D5">
        <w:rPr>
          <w:rStyle w:val="CommentReference"/>
        </w:rPr>
        <w:commentReference w:id="200"/>
      </w:r>
    </w:p>
    <w:p w14:paraId="30B913DA" w14:textId="77777777" w:rsidR="00583D9E" w:rsidRPr="000217DE" w:rsidRDefault="00583D9E" w:rsidP="00583D9E">
      <w:pPr>
        <w:pStyle w:val="Heading2"/>
        <w:spacing w:after="240"/>
        <w:ind w:left="993" w:hanging="568"/>
        <w:rPr>
          <w:rFonts w:asciiTheme="minorHAnsi" w:hAnsiTheme="minorHAnsi"/>
        </w:rPr>
      </w:pPr>
      <w:bookmarkStart w:id="202" w:name="_Toc139454120"/>
      <w:r w:rsidRPr="000217DE">
        <w:rPr>
          <w:rFonts w:asciiTheme="minorHAnsi" w:hAnsiTheme="minorHAnsi"/>
        </w:rPr>
        <w:t>Purpose of Document</w:t>
      </w:r>
      <w:bookmarkEnd w:id="202"/>
    </w:p>
    <w:p w14:paraId="473B5D93" w14:textId="49894BBC" w:rsidR="00583D9E" w:rsidRPr="000217DE" w:rsidRDefault="00583D9E" w:rsidP="00583D9E">
      <w:pPr>
        <w:rPr>
          <w:rFonts w:cs="Arial"/>
        </w:rPr>
      </w:pPr>
      <w:r w:rsidRPr="000217DE">
        <w:rPr>
          <w:rFonts w:cs="Arial"/>
        </w:rPr>
        <w:t>Th</w:t>
      </w:r>
      <w:ins w:id="203" w:author="Sampathkumar Chinnaswamy" w:date="2023-06-21T17:37:00Z">
        <w:r w:rsidR="00664130">
          <w:rPr>
            <w:rFonts w:cs="Arial"/>
          </w:rPr>
          <w:t>e</w:t>
        </w:r>
      </w:ins>
      <w:del w:id="204" w:author="Sampathkumar Chinnaswamy" w:date="2023-06-21T17:37:00Z">
        <w:r w:rsidRPr="000217DE" w:rsidDel="00664130">
          <w:rPr>
            <w:rFonts w:cs="Arial"/>
          </w:rPr>
          <w:delText>is</w:delText>
        </w:r>
      </w:del>
      <w:r w:rsidRPr="000217DE">
        <w:rPr>
          <w:rFonts w:cs="Arial"/>
        </w:rPr>
        <w:t xml:space="preserve"> </w:t>
      </w:r>
      <w:r w:rsidR="005F404E" w:rsidRPr="000217DE">
        <w:rPr>
          <w:rFonts w:cs="Arial"/>
        </w:rPr>
        <w:t xml:space="preserve">purpose of this </w:t>
      </w:r>
      <w:r w:rsidRPr="000217DE">
        <w:rPr>
          <w:rFonts w:cs="Arial"/>
        </w:rPr>
        <w:t xml:space="preserve">document is to explain how the </w:t>
      </w:r>
      <w:r w:rsidR="005F404E" w:rsidRPr="000217DE">
        <w:rPr>
          <w:rFonts w:cs="Arial"/>
        </w:rPr>
        <w:t>Rules and Rating related data shall be maintained in the Rule</w:t>
      </w:r>
      <w:ins w:id="205" w:author="Sampathkumar Chinnaswamy" w:date="2023-06-21T16:59:00Z">
        <w:r w:rsidR="0077059F">
          <w:rPr>
            <w:rFonts w:cs="Arial"/>
          </w:rPr>
          <w:t xml:space="preserve">s and </w:t>
        </w:r>
      </w:ins>
      <w:del w:id="206" w:author="Sampathkumar Chinnaswamy" w:date="2023-06-21T16:59:00Z">
        <w:r w:rsidR="005F404E" w:rsidRPr="000217DE" w:rsidDel="0077059F">
          <w:rPr>
            <w:rFonts w:cs="Arial"/>
          </w:rPr>
          <w:delText xml:space="preserve"> / </w:delText>
        </w:r>
      </w:del>
      <w:r w:rsidR="005F404E" w:rsidRPr="000217DE">
        <w:rPr>
          <w:rFonts w:cs="Arial"/>
        </w:rPr>
        <w:t xml:space="preserve">Rating Engine to compute the Contribution for different Vehicle Types and share the Contribution to </w:t>
      </w:r>
      <w:ins w:id="207" w:author="Sampathkumar Chinnaswamy" w:date="2023-06-21T17:37:00Z">
        <w:r w:rsidR="00664130">
          <w:rPr>
            <w:rFonts w:cs="Arial"/>
          </w:rPr>
          <w:t xml:space="preserve">Front End </w:t>
        </w:r>
      </w:ins>
      <w:del w:id="208" w:author="Sampathkumar Chinnaswamy" w:date="2023-06-21T17:37:00Z">
        <w:r w:rsidR="005F404E" w:rsidRPr="000217DE" w:rsidDel="00664130">
          <w:rPr>
            <w:rFonts w:cs="Arial"/>
          </w:rPr>
          <w:delText xml:space="preserve">the </w:delText>
        </w:r>
        <w:commentRangeStart w:id="209"/>
        <w:commentRangeStart w:id="210"/>
        <w:r w:rsidR="005F404E" w:rsidRPr="000217DE" w:rsidDel="00664130">
          <w:rPr>
            <w:rFonts w:cs="Arial"/>
          </w:rPr>
          <w:delText xml:space="preserve">Third Party </w:delText>
        </w:r>
        <w:commentRangeEnd w:id="209"/>
        <w:r w:rsidR="00B72DA5" w:rsidDel="00664130">
          <w:rPr>
            <w:rStyle w:val="CommentReference"/>
          </w:rPr>
          <w:commentReference w:id="209"/>
        </w:r>
      </w:del>
      <w:commentRangeEnd w:id="210"/>
      <w:r w:rsidR="00664130">
        <w:rPr>
          <w:rStyle w:val="CommentReference"/>
        </w:rPr>
        <w:commentReference w:id="210"/>
      </w:r>
      <w:r w:rsidR="005F404E" w:rsidRPr="000217DE">
        <w:rPr>
          <w:rFonts w:cs="Arial"/>
        </w:rPr>
        <w:t>System</w:t>
      </w:r>
      <w:ins w:id="211" w:author="Sampathkumar Chinnaswamy" w:date="2023-06-21T17:37:00Z">
        <w:r w:rsidR="00664130">
          <w:rPr>
            <w:rFonts w:cs="Arial"/>
          </w:rPr>
          <w:t>s</w:t>
        </w:r>
      </w:ins>
      <w:r w:rsidRPr="000217DE">
        <w:rPr>
          <w:rFonts w:cstheme="minorHAnsi"/>
        </w:rPr>
        <w:t>.</w:t>
      </w:r>
    </w:p>
    <w:p w14:paraId="19231F82" w14:textId="77777777" w:rsidR="00A57002" w:rsidRPr="000217DE" w:rsidRDefault="00A57002" w:rsidP="00BF58B6">
      <w:pPr>
        <w:pStyle w:val="Heading2"/>
        <w:spacing w:after="240"/>
        <w:ind w:left="993" w:hanging="567"/>
        <w:rPr>
          <w:rFonts w:asciiTheme="minorHAnsi" w:hAnsiTheme="minorHAnsi"/>
        </w:rPr>
      </w:pPr>
      <w:bookmarkStart w:id="212" w:name="_Toc139454121"/>
      <w:r w:rsidRPr="000217DE">
        <w:rPr>
          <w:rFonts w:asciiTheme="minorHAnsi" w:hAnsiTheme="minorHAnsi"/>
        </w:rPr>
        <w:t>Scope of Change</w:t>
      </w:r>
      <w:bookmarkEnd w:id="212"/>
    </w:p>
    <w:p w14:paraId="737C8016" w14:textId="77777777" w:rsidR="00A57002" w:rsidRPr="000217DE" w:rsidRDefault="00A57002" w:rsidP="00A57002">
      <w:pPr>
        <w:ind w:left="426"/>
        <w:rPr>
          <w:rFonts w:cs="Arial"/>
        </w:rPr>
      </w:pPr>
      <w:r w:rsidRPr="000217DE">
        <w:rPr>
          <w:rFonts w:cs="Arial"/>
        </w:rPr>
        <w:t xml:space="preserve">This Change Request shall cover the following. </w:t>
      </w:r>
    </w:p>
    <w:p w14:paraId="4577B0D4" w14:textId="77777777" w:rsidR="00442FCE" w:rsidRPr="000217DE" w:rsidRDefault="00442FCE" w:rsidP="00A57002">
      <w:pPr>
        <w:pStyle w:val="Heading3"/>
        <w:spacing w:after="240"/>
        <w:ind w:left="720"/>
      </w:pPr>
      <w:bookmarkStart w:id="213" w:name="_Toc139454122"/>
      <w:r w:rsidRPr="000217DE">
        <w:t>Applicability</w:t>
      </w:r>
      <w:bookmarkEnd w:id="213"/>
      <w:r w:rsidRPr="000217DE">
        <w:t xml:space="preserve"> </w:t>
      </w:r>
    </w:p>
    <w:p w14:paraId="0A4ABF3C" w14:textId="42437739" w:rsidR="00A57002" w:rsidRPr="000217DE" w:rsidRDefault="00442FCE" w:rsidP="00442FCE">
      <w:pPr>
        <w:pStyle w:val="Heading4"/>
      </w:pPr>
      <w:r w:rsidRPr="000217DE">
        <w:t xml:space="preserve">Applicable </w:t>
      </w:r>
      <w:r w:rsidR="00A57002" w:rsidRPr="000217DE">
        <w:t xml:space="preserve">Vehicle </w:t>
      </w:r>
      <w:commentRangeStart w:id="214"/>
      <w:commentRangeStart w:id="215"/>
      <w:r w:rsidR="00A57002" w:rsidRPr="000217DE">
        <w:t>Types</w:t>
      </w:r>
      <w:commentRangeEnd w:id="214"/>
      <w:r w:rsidR="00B72DA5">
        <w:rPr>
          <w:rStyle w:val="CommentReference"/>
          <w:rFonts w:eastAsiaTheme="minorEastAsia" w:cstheme="minorBidi"/>
          <w:b w:val="0"/>
          <w:bCs w:val="0"/>
          <w:iCs w:val="0"/>
          <w:color w:val="auto"/>
        </w:rPr>
        <w:commentReference w:id="214"/>
      </w:r>
      <w:commentRangeEnd w:id="215"/>
      <w:r w:rsidR="002159A8">
        <w:rPr>
          <w:rStyle w:val="CommentReference"/>
          <w:rFonts w:eastAsiaTheme="minorEastAsia" w:cstheme="minorBidi"/>
          <w:b w:val="0"/>
          <w:bCs w:val="0"/>
          <w:iCs w:val="0"/>
          <w:color w:val="auto"/>
        </w:rPr>
        <w:commentReference w:id="215"/>
      </w:r>
      <w:r w:rsidR="00A57002" w:rsidRPr="000217DE">
        <w:t xml:space="preserve"> </w:t>
      </w:r>
    </w:p>
    <w:p w14:paraId="7097225B" w14:textId="020D2B93" w:rsidR="00A57002" w:rsidRPr="000217DE" w:rsidRDefault="00A57002" w:rsidP="00A57002">
      <w:pPr>
        <w:pStyle w:val="ListParagraph"/>
        <w:ind w:left="0"/>
      </w:pPr>
      <w:r w:rsidRPr="000217DE">
        <w:t xml:space="preserve">In this phase, for the following Vehicle Types the </w:t>
      </w:r>
      <w:r w:rsidR="004F0F98">
        <w:t>Contribution</w:t>
      </w:r>
      <w:r w:rsidRPr="000217DE">
        <w:t xml:space="preserve"> Computation shall be maintained in the Rule</w:t>
      </w:r>
      <w:ins w:id="216" w:author="Sampathkumar Chinnaswamy" w:date="2023-06-21T17:20:00Z">
        <w:r w:rsidR="00DA5D5C">
          <w:t>s and Rating</w:t>
        </w:r>
      </w:ins>
      <w:r w:rsidRPr="000217DE">
        <w:t xml:space="preserve"> Engine.</w:t>
      </w:r>
    </w:p>
    <w:p w14:paraId="710DFAC9" w14:textId="12DCFDF5" w:rsidR="00A57002" w:rsidRPr="000217DE" w:rsidRDefault="00A57002" w:rsidP="00AE6579">
      <w:pPr>
        <w:pStyle w:val="ListParagraph"/>
        <w:numPr>
          <w:ilvl w:val="0"/>
          <w:numId w:val="3"/>
        </w:numPr>
      </w:pPr>
      <w:r w:rsidRPr="000217DE">
        <w:t xml:space="preserve">Private Car </w:t>
      </w:r>
    </w:p>
    <w:p w14:paraId="342EFB56" w14:textId="43074BC3" w:rsidR="00C84FC0" w:rsidRPr="000217DE" w:rsidRDefault="00C84FC0" w:rsidP="00AE6579">
      <w:pPr>
        <w:pStyle w:val="ListParagraph"/>
        <w:numPr>
          <w:ilvl w:val="0"/>
          <w:numId w:val="3"/>
        </w:numPr>
      </w:pPr>
      <w:r w:rsidRPr="000217DE">
        <w:t>Private Car Comprehensive Plus</w:t>
      </w:r>
    </w:p>
    <w:p w14:paraId="405AE96E" w14:textId="09F254AE" w:rsidR="00A57002" w:rsidRPr="000217DE" w:rsidRDefault="00A57002" w:rsidP="00AE6579">
      <w:pPr>
        <w:pStyle w:val="ListParagraph"/>
        <w:numPr>
          <w:ilvl w:val="0"/>
          <w:numId w:val="3"/>
        </w:numPr>
      </w:pPr>
      <w:r w:rsidRPr="000217DE">
        <w:t>Motor Cycle</w:t>
      </w:r>
    </w:p>
    <w:p w14:paraId="7AB9F6E7" w14:textId="19A49B4F" w:rsidR="00A57002" w:rsidRDefault="00A57002" w:rsidP="00AE6579">
      <w:pPr>
        <w:pStyle w:val="ListParagraph"/>
        <w:numPr>
          <w:ilvl w:val="0"/>
          <w:numId w:val="3"/>
        </w:numPr>
        <w:spacing w:after="0"/>
        <w:rPr>
          <w:ins w:id="217" w:author="Sampathkumar Chinnaswamy" w:date="2023-06-23T07:45:00Z"/>
        </w:rPr>
      </w:pPr>
      <w:r w:rsidRPr="000217DE">
        <w:t>Commercial Vehicle</w:t>
      </w:r>
      <w:ins w:id="218" w:author="Sampathkumar Chinnaswamy" w:date="2023-06-22T13:46:00Z">
        <w:r w:rsidR="00871DA3">
          <w:t xml:space="preserve"> </w:t>
        </w:r>
      </w:ins>
    </w:p>
    <w:p w14:paraId="5CA603FC" w14:textId="460EF7F8" w:rsidR="00E10ABC" w:rsidRPr="000217DE" w:rsidRDefault="00B93AB0" w:rsidP="00E10ABC">
      <w:ins w:id="219" w:author="Sampathkumar Chinnaswamy" w:date="2023-06-23T10:08:00Z">
        <w:r>
          <w:t>An Interface will be available for the u</w:t>
        </w:r>
      </w:ins>
      <w:ins w:id="220" w:author="Sampathkumar Chinnaswamy" w:date="2023-06-23T07:46:00Z">
        <w:r w:rsidR="00E10ABC">
          <w:t xml:space="preserve">ser can add </w:t>
        </w:r>
      </w:ins>
      <w:ins w:id="221" w:author="Sampathkumar Chinnaswamy" w:date="2023-06-23T07:47:00Z">
        <w:r w:rsidR="00E10ABC">
          <w:t xml:space="preserve">new </w:t>
        </w:r>
      </w:ins>
      <w:ins w:id="222" w:author="Sampathkumar Chinnaswamy" w:date="2023-06-23T07:45:00Z">
        <w:r w:rsidR="00E10ABC">
          <w:t>Vehicle Types</w:t>
        </w:r>
      </w:ins>
      <w:ins w:id="223" w:author="Sampathkumar Chinnaswamy" w:date="2023-06-23T10:10:00Z">
        <w:r>
          <w:t xml:space="preserve"> in future</w:t>
        </w:r>
      </w:ins>
    </w:p>
    <w:p w14:paraId="2BD3F737" w14:textId="32935E2D" w:rsidR="00C84FC0" w:rsidRPr="000217DE" w:rsidRDefault="00C84FC0" w:rsidP="00C84FC0">
      <w:r w:rsidRPr="000217DE">
        <w:rPr>
          <w:noProof/>
          <w:lang w:val="en-IN" w:eastAsia="en-IN"/>
        </w:rPr>
        <w:lastRenderedPageBreak/>
        <w:drawing>
          <wp:inline distT="0" distB="0" distL="0" distR="0" wp14:anchorId="7F95295C" wp14:editId="45ED1033">
            <wp:extent cx="5895975" cy="24193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95975" cy="2419350"/>
                    </a:xfrm>
                    <a:prstGeom prst="rect">
                      <a:avLst/>
                    </a:prstGeom>
                    <a:noFill/>
                    <a:ln>
                      <a:noFill/>
                    </a:ln>
                  </pic:spPr>
                </pic:pic>
              </a:graphicData>
            </a:graphic>
          </wp:inline>
        </w:drawing>
      </w:r>
    </w:p>
    <w:p w14:paraId="22139FA8" w14:textId="77777777" w:rsidR="00A57002" w:rsidRPr="000217DE" w:rsidRDefault="00A57002" w:rsidP="00442FCE">
      <w:pPr>
        <w:pStyle w:val="Heading4"/>
      </w:pPr>
      <w:bookmarkStart w:id="224" w:name="_Applicable_Coverage_Type"/>
      <w:bookmarkEnd w:id="224"/>
      <w:r w:rsidRPr="000217DE">
        <w:t>Applicable Coverage Type</w:t>
      </w:r>
    </w:p>
    <w:p w14:paraId="102E4A53" w14:textId="13E0CA7C" w:rsidR="00A57002" w:rsidRDefault="00364EB1" w:rsidP="00C1276A">
      <w:pPr>
        <w:pStyle w:val="ListParagraph"/>
        <w:spacing w:after="0"/>
        <w:ind w:left="0"/>
        <w:rPr>
          <w:ins w:id="225" w:author="Sampathkumar Chinnaswamy" w:date="2023-06-22T13:54:00Z"/>
        </w:rPr>
      </w:pPr>
      <w:r w:rsidRPr="000217DE">
        <w:t xml:space="preserve">Based on the Vehicle Type the following Coverages are applicable and the </w:t>
      </w:r>
      <w:r w:rsidR="004F0F98">
        <w:t>Contribution</w:t>
      </w:r>
      <w:r w:rsidRPr="000217DE">
        <w:t xml:space="preserve"> Calculation for the same shall be maintained in the Rule</w:t>
      </w:r>
      <w:ins w:id="226" w:author="Sampathkumar Chinnaswamy" w:date="2023-06-21T17:20:00Z">
        <w:r w:rsidR="000D3A53">
          <w:t xml:space="preserve">s and </w:t>
        </w:r>
      </w:ins>
      <w:del w:id="227" w:author="Sampathkumar Chinnaswamy" w:date="2023-06-21T17:20:00Z">
        <w:r w:rsidRPr="000217DE" w:rsidDel="000D3A53">
          <w:delText xml:space="preserve"> / </w:delText>
        </w:r>
      </w:del>
      <w:r w:rsidRPr="000217DE">
        <w:t>Rating Engine</w:t>
      </w:r>
      <w:ins w:id="228" w:author="Sampathkumar Chinnaswamy" w:date="2023-06-22T13:49:00Z">
        <w:r w:rsidR="005B5212">
          <w:t xml:space="preserve"> </w:t>
        </w:r>
      </w:ins>
    </w:p>
    <w:p w14:paraId="210520DD" w14:textId="2C7A2AB6" w:rsidR="00B93AB0" w:rsidRPr="000217DE" w:rsidRDefault="00B93AB0" w:rsidP="00B93AB0">
      <w:pPr>
        <w:rPr>
          <w:ins w:id="229" w:author="Sampathkumar Chinnaswamy" w:date="2023-06-23T10:09:00Z"/>
        </w:rPr>
      </w:pPr>
      <w:ins w:id="230" w:author="Sampathkumar Chinnaswamy" w:date="2023-06-23T10:09:00Z">
        <w:r>
          <w:t>An Interface will be available for the user can add new Coverage Types</w:t>
        </w:r>
      </w:ins>
      <w:ins w:id="231" w:author="Sampathkumar Chinnaswamy" w:date="2023-06-23T10:10:00Z">
        <w:r w:rsidRPr="00B93AB0">
          <w:t xml:space="preserve"> </w:t>
        </w:r>
        <w:r>
          <w:t>in future</w:t>
        </w:r>
      </w:ins>
    </w:p>
    <w:tbl>
      <w:tblPr>
        <w:tblpPr w:leftFromText="180" w:rightFromText="180" w:vertAnchor="text" w:tblpY="1"/>
        <w:tblOverlap w:val="never"/>
        <w:tblW w:w="9140" w:type="dxa"/>
        <w:tblLook w:val="04A0" w:firstRow="1" w:lastRow="0" w:firstColumn="1" w:lastColumn="0" w:noHBand="0" w:noVBand="1"/>
      </w:tblPr>
      <w:tblGrid>
        <w:gridCol w:w="1300"/>
        <w:gridCol w:w="3400"/>
        <w:gridCol w:w="2220"/>
        <w:gridCol w:w="2220"/>
      </w:tblGrid>
      <w:tr w:rsidR="00522C3A" w:rsidRPr="000217DE" w14:paraId="1D55F284" w14:textId="77777777" w:rsidTr="002E0BB7">
        <w:trPr>
          <w:trHeight w:val="600"/>
        </w:trPr>
        <w:tc>
          <w:tcPr>
            <w:tcW w:w="1300" w:type="dxa"/>
            <w:tcBorders>
              <w:top w:val="single" w:sz="4" w:space="0" w:color="A6A6A6"/>
              <w:left w:val="single" w:sz="4" w:space="0" w:color="A6A6A6"/>
              <w:bottom w:val="single" w:sz="4" w:space="0" w:color="A6A6A6"/>
              <w:right w:val="single" w:sz="4" w:space="0" w:color="A6A6A6"/>
            </w:tcBorders>
            <w:shd w:val="clear" w:color="000000" w:fill="1F4E78"/>
            <w:vAlign w:val="center"/>
            <w:hideMark/>
          </w:tcPr>
          <w:p w14:paraId="03B57F9D" w14:textId="77777777" w:rsidR="00522C3A" w:rsidRPr="000217DE" w:rsidRDefault="00522C3A" w:rsidP="002E0BB7">
            <w:pPr>
              <w:spacing w:after="0" w:line="240" w:lineRule="auto"/>
              <w:jc w:val="center"/>
              <w:rPr>
                <w:rFonts w:ascii="Calibri" w:eastAsia="Times New Roman" w:hAnsi="Calibri" w:cs="Calibri"/>
                <w:color w:val="DDEBF7"/>
                <w:lang w:val="en-IN" w:eastAsia="en-IN"/>
              </w:rPr>
            </w:pPr>
            <w:r w:rsidRPr="000217DE">
              <w:rPr>
                <w:rFonts w:ascii="Calibri" w:eastAsia="Times New Roman" w:hAnsi="Calibri" w:cs="Calibri"/>
                <w:color w:val="DDEBF7"/>
                <w:lang w:val="en-IN" w:eastAsia="en-IN"/>
              </w:rPr>
              <w:t>Sl. No.</w:t>
            </w:r>
          </w:p>
        </w:tc>
        <w:tc>
          <w:tcPr>
            <w:tcW w:w="3400" w:type="dxa"/>
            <w:tcBorders>
              <w:top w:val="single" w:sz="4" w:space="0" w:color="A6A6A6"/>
              <w:left w:val="nil"/>
              <w:bottom w:val="single" w:sz="4" w:space="0" w:color="A6A6A6"/>
              <w:right w:val="single" w:sz="4" w:space="0" w:color="A6A6A6"/>
            </w:tcBorders>
            <w:shd w:val="clear" w:color="000000" w:fill="1F4E78"/>
            <w:vAlign w:val="center"/>
            <w:hideMark/>
          </w:tcPr>
          <w:p w14:paraId="64ED4A07" w14:textId="77777777" w:rsidR="00522C3A" w:rsidRPr="000217DE" w:rsidRDefault="00522C3A" w:rsidP="002E0BB7">
            <w:pPr>
              <w:spacing w:after="0" w:line="240" w:lineRule="auto"/>
              <w:rPr>
                <w:rFonts w:ascii="Calibri" w:eastAsia="Times New Roman" w:hAnsi="Calibri" w:cs="Calibri"/>
                <w:color w:val="DDEBF7"/>
                <w:lang w:val="en-IN" w:eastAsia="en-IN"/>
              </w:rPr>
            </w:pPr>
            <w:commentRangeStart w:id="232"/>
            <w:commentRangeStart w:id="233"/>
            <w:r w:rsidRPr="000217DE">
              <w:rPr>
                <w:rFonts w:ascii="Calibri" w:eastAsia="Times New Roman" w:hAnsi="Calibri" w:cs="Calibri"/>
                <w:color w:val="DDEBF7"/>
                <w:lang w:val="en-IN" w:eastAsia="en-IN"/>
              </w:rPr>
              <w:t>Vehicle Type</w:t>
            </w:r>
            <w:commentRangeEnd w:id="232"/>
            <w:r w:rsidR="00B72DA5">
              <w:rPr>
                <w:rStyle w:val="CommentReference"/>
              </w:rPr>
              <w:commentReference w:id="232"/>
            </w:r>
            <w:commentRangeEnd w:id="233"/>
            <w:r w:rsidR="002159A8">
              <w:rPr>
                <w:rStyle w:val="CommentReference"/>
              </w:rPr>
              <w:commentReference w:id="233"/>
            </w:r>
          </w:p>
        </w:tc>
        <w:tc>
          <w:tcPr>
            <w:tcW w:w="2220" w:type="dxa"/>
            <w:tcBorders>
              <w:top w:val="single" w:sz="4" w:space="0" w:color="A6A6A6"/>
              <w:left w:val="nil"/>
              <w:bottom w:val="single" w:sz="4" w:space="0" w:color="A6A6A6"/>
              <w:right w:val="single" w:sz="4" w:space="0" w:color="A6A6A6"/>
            </w:tcBorders>
            <w:shd w:val="clear" w:color="000000" w:fill="1F4E78"/>
            <w:vAlign w:val="center"/>
            <w:hideMark/>
          </w:tcPr>
          <w:p w14:paraId="7E3DDDE2" w14:textId="77777777" w:rsidR="00522C3A" w:rsidRPr="000217DE" w:rsidRDefault="00522C3A" w:rsidP="002E0BB7">
            <w:pPr>
              <w:spacing w:after="0" w:line="240" w:lineRule="auto"/>
              <w:rPr>
                <w:rFonts w:ascii="Calibri" w:eastAsia="Times New Roman" w:hAnsi="Calibri" w:cs="Calibri"/>
                <w:color w:val="DDEBF7"/>
                <w:lang w:val="en-IN" w:eastAsia="en-IN"/>
              </w:rPr>
            </w:pPr>
            <w:r w:rsidRPr="000217DE">
              <w:rPr>
                <w:rFonts w:ascii="Calibri" w:eastAsia="Times New Roman" w:hAnsi="Calibri" w:cs="Calibri"/>
                <w:color w:val="DDEBF7"/>
                <w:lang w:val="en-IN" w:eastAsia="en-IN"/>
              </w:rPr>
              <w:t>Coverage Type</w:t>
            </w:r>
          </w:p>
        </w:tc>
        <w:tc>
          <w:tcPr>
            <w:tcW w:w="2220" w:type="dxa"/>
            <w:tcBorders>
              <w:top w:val="single" w:sz="4" w:space="0" w:color="A6A6A6"/>
              <w:left w:val="nil"/>
              <w:bottom w:val="single" w:sz="4" w:space="0" w:color="A6A6A6"/>
              <w:right w:val="single" w:sz="4" w:space="0" w:color="A6A6A6"/>
            </w:tcBorders>
            <w:shd w:val="clear" w:color="000000" w:fill="1F4E78"/>
            <w:vAlign w:val="center"/>
            <w:hideMark/>
          </w:tcPr>
          <w:p w14:paraId="26762429" w14:textId="3290A79A" w:rsidR="00522C3A" w:rsidRPr="000217DE" w:rsidRDefault="00522C3A" w:rsidP="002E0BB7">
            <w:pPr>
              <w:spacing w:after="0" w:line="240" w:lineRule="auto"/>
              <w:rPr>
                <w:rFonts w:ascii="Calibri" w:eastAsia="Times New Roman" w:hAnsi="Calibri" w:cs="Calibri"/>
                <w:color w:val="DDEBF7"/>
                <w:lang w:val="en-IN" w:eastAsia="en-IN"/>
              </w:rPr>
            </w:pPr>
            <w:r w:rsidRPr="000217DE">
              <w:rPr>
                <w:rFonts w:ascii="Calibri" w:eastAsia="Times New Roman" w:hAnsi="Calibri" w:cs="Calibri"/>
                <w:color w:val="DDEBF7"/>
                <w:lang w:val="en-IN" w:eastAsia="en-IN"/>
              </w:rPr>
              <w:t xml:space="preserve">De-Tariff </w:t>
            </w:r>
            <w:r w:rsidR="004F0F98">
              <w:rPr>
                <w:rFonts w:ascii="Calibri" w:eastAsia="Times New Roman" w:hAnsi="Calibri" w:cs="Calibri"/>
                <w:color w:val="DDEBF7"/>
                <w:lang w:val="en-IN" w:eastAsia="en-IN"/>
              </w:rPr>
              <w:t>Contribution</w:t>
            </w:r>
            <w:r w:rsidRPr="000217DE">
              <w:rPr>
                <w:rFonts w:ascii="Calibri" w:eastAsia="Times New Roman" w:hAnsi="Calibri" w:cs="Calibri"/>
                <w:color w:val="DDEBF7"/>
                <w:lang w:val="en-IN" w:eastAsia="en-IN"/>
              </w:rPr>
              <w:t xml:space="preserve"> or Tariff </w:t>
            </w:r>
            <w:r w:rsidR="004F0F98">
              <w:rPr>
                <w:rFonts w:ascii="Calibri" w:eastAsia="Times New Roman" w:hAnsi="Calibri" w:cs="Calibri"/>
                <w:color w:val="DDEBF7"/>
                <w:lang w:val="en-IN" w:eastAsia="en-IN"/>
              </w:rPr>
              <w:t>Contribution</w:t>
            </w:r>
            <w:r w:rsidRPr="000217DE">
              <w:rPr>
                <w:rFonts w:ascii="Calibri" w:eastAsia="Times New Roman" w:hAnsi="Calibri" w:cs="Calibri"/>
                <w:color w:val="DDEBF7"/>
                <w:lang w:val="en-IN" w:eastAsia="en-IN"/>
              </w:rPr>
              <w:t>?</w:t>
            </w:r>
          </w:p>
        </w:tc>
      </w:tr>
      <w:tr w:rsidR="00522C3A" w:rsidRPr="000217DE" w14:paraId="17D0FB49" w14:textId="77777777" w:rsidTr="002E0BB7">
        <w:trPr>
          <w:trHeight w:val="300"/>
        </w:trPr>
        <w:tc>
          <w:tcPr>
            <w:tcW w:w="1300" w:type="dxa"/>
            <w:tcBorders>
              <w:top w:val="nil"/>
              <w:left w:val="single" w:sz="4" w:space="0" w:color="A6A6A6"/>
              <w:bottom w:val="single" w:sz="4" w:space="0" w:color="A6A6A6"/>
              <w:right w:val="single" w:sz="4" w:space="0" w:color="A6A6A6"/>
            </w:tcBorders>
            <w:shd w:val="clear" w:color="000000" w:fill="DDEBF7"/>
            <w:vAlign w:val="bottom"/>
            <w:hideMark/>
          </w:tcPr>
          <w:p w14:paraId="05457F95" w14:textId="77777777" w:rsidR="00522C3A" w:rsidRPr="000217DE" w:rsidRDefault="00522C3A" w:rsidP="002E0BB7">
            <w:pPr>
              <w:spacing w:after="0" w:line="240" w:lineRule="auto"/>
              <w:jc w:val="center"/>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1</w:t>
            </w:r>
          </w:p>
        </w:tc>
        <w:tc>
          <w:tcPr>
            <w:tcW w:w="3400" w:type="dxa"/>
            <w:tcBorders>
              <w:top w:val="nil"/>
              <w:left w:val="nil"/>
              <w:bottom w:val="single" w:sz="4" w:space="0" w:color="A6A6A6"/>
              <w:right w:val="single" w:sz="4" w:space="0" w:color="A6A6A6"/>
            </w:tcBorders>
            <w:shd w:val="clear" w:color="000000" w:fill="DDEBF7"/>
            <w:vAlign w:val="bottom"/>
            <w:hideMark/>
          </w:tcPr>
          <w:p w14:paraId="563C317F"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Private Car Comprehensive Plus</w:t>
            </w:r>
          </w:p>
        </w:tc>
        <w:tc>
          <w:tcPr>
            <w:tcW w:w="2220" w:type="dxa"/>
            <w:tcBorders>
              <w:top w:val="nil"/>
              <w:left w:val="nil"/>
              <w:bottom w:val="single" w:sz="4" w:space="0" w:color="A6A6A6"/>
              <w:right w:val="single" w:sz="4" w:space="0" w:color="A6A6A6"/>
            </w:tcBorders>
            <w:shd w:val="clear" w:color="000000" w:fill="DDEBF7"/>
            <w:vAlign w:val="bottom"/>
            <w:hideMark/>
          </w:tcPr>
          <w:p w14:paraId="5E43C215"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Comprehensive</w:t>
            </w:r>
          </w:p>
        </w:tc>
        <w:tc>
          <w:tcPr>
            <w:tcW w:w="2220" w:type="dxa"/>
            <w:tcBorders>
              <w:top w:val="nil"/>
              <w:left w:val="nil"/>
              <w:bottom w:val="single" w:sz="4" w:space="0" w:color="A6A6A6"/>
              <w:right w:val="single" w:sz="4" w:space="0" w:color="A6A6A6"/>
            </w:tcBorders>
            <w:shd w:val="clear" w:color="000000" w:fill="DDEBF7"/>
            <w:vAlign w:val="bottom"/>
            <w:hideMark/>
          </w:tcPr>
          <w:p w14:paraId="68797D83" w14:textId="616CE969"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 xml:space="preserve">De-Tariff </w:t>
            </w:r>
            <w:r w:rsidR="004F0F98">
              <w:rPr>
                <w:rFonts w:ascii="Calibri" w:eastAsia="Times New Roman" w:hAnsi="Calibri" w:cs="Calibri"/>
                <w:color w:val="1F4E78"/>
                <w:lang w:val="en-IN" w:eastAsia="en-IN"/>
              </w:rPr>
              <w:t>Contribution</w:t>
            </w:r>
          </w:p>
        </w:tc>
      </w:tr>
      <w:tr w:rsidR="00522C3A" w:rsidRPr="000217DE" w14:paraId="4419ED4E" w14:textId="77777777" w:rsidTr="002E0BB7">
        <w:trPr>
          <w:trHeight w:val="300"/>
        </w:trPr>
        <w:tc>
          <w:tcPr>
            <w:tcW w:w="1300" w:type="dxa"/>
            <w:tcBorders>
              <w:top w:val="nil"/>
              <w:left w:val="single" w:sz="4" w:space="0" w:color="A6A6A6"/>
              <w:bottom w:val="single" w:sz="4" w:space="0" w:color="A6A6A6"/>
              <w:right w:val="single" w:sz="4" w:space="0" w:color="A6A6A6"/>
            </w:tcBorders>
            <w:shd w:val="clear" w:color="000000" w:fill="BDD7EE"/>
            <w:vAlign w:val="bottom"/>
            <w:hideMark/>
          </w:tcPr>
          <w:p w14:paraId="4744DA30" w14:textId="77777777" w:rsidR="00522C3A" w:rsidRPr="000217DE" w:rsidRDefault="00522C3A" w:rsidP="002E0BB7">
            <w:pPr>
              <w:spacing w:after="0" w:line="240" w:lineRule="auto"/>
              <w:jc w:val="center"/>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2</w:t>
            </w:r>
          </w:p>
        </w:tc>
        <w:tc>
          <w:tcPr>
            <w:tcW w:w="3400" w:type="dxa"/>
            <w:tcBorders>
              <w:top w:val="nil"/>
              <w:left w:val="nil"/>
              <w:bottom w:val="single" w:sz="4" w:space="0" w:color="A6A6A6"/>
              <w:right w:val="single" w:sz="4" w:space="0" w:color="A6A6A6"/>
            </w:tcBorders>
            <w:shd w:val="clear" w:color="000000" w:fill="BDD7EE"/>
            <w:vAlign w:val="bottom"/>
            <w:hideMark/>
          </w:tcPr>
          <w:p w14:paraId="377345E5"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Private Car</w:t>
            </w:r>
          </w:p>
        </w:tc>
        <w:tc>
          <w:tcPr>
            <w:tcW w:w="2220" w:type="dxa"/>
            <w:tcBorders>
              <w:top w:val="nil"/>
              <w:left w:val="nil"/>
              <w:bottom w:val="single" w:sz="4" w:space="0" w:color="A6A6A6"/>
              <w:right w:val="single" w:sz="4" w:space="0" w:color="A6A6A6"/>
            </w:tcBorders>
            <w:shd w:val="clear" w:color="000000" w:fill="BDD7EE"/>
            <w:vAlign w:val="bottom"/>
            <w:hideMark/>
          </w:tcPr>
          <w:p w14:paraId="5C4D2F97"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Comprehensive</w:t>
            </w:r>
          </w:p>
        </w:tc>
        <w:tc>
          <w:tcPr>
            <w:tcW w:w="2220" w:type="dxa"/>
            <w:tcBorders>
              <w:top w:val="nil"/>
              <w:left w:val="nil"/>
              <w:bottom w:val="single" w:sz="4" w:space="0" w:color="A6A6A6"/>
              <w:right w:val="single" w:sz="4" w:space="0" w:color="A6A6A6"/>
            </w:tcBorders>
            <w:shd w:val="clear" w:color="000000" w:fill="BDD7EE"/>
            <w:vAlign w:val="bottom"/>
            <w:hideMark/>
          </w:tcPr>
          <w:p w14:paraId="1827A60D" w14:textId="7131DC18"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 xml:space="preserve">De-Tariff </w:t>
            </w:r>
            <w:r w:rsidR="004F0F98">
              <w:rPr>
                <w:rFonts w:ascii="Calibri" w:eastAsia="Times New Roman" w:hAnsi="Calibri" w:cs="Calibri"/>
                <w:color w:val="1F4E78"/>
                <w:lang w:val="en-IN" w:eastAsia="en-IN"/>
              </w:rPr>
              <w:t>Contribution</w:t>
            </w:r>
          </w:p>
        </w:tc>
      </w:tr>
      <w:tr w:rsidR="00522C3A" w:rsidRPr="000217DE" w14:paraId="61A270E6" w14:textId="77777777" w:rsidTr="002E0BB7">
        <w:trPr>
          <w:trHeight w:val="300"/>
        </w:trPr>
        <w:tc>
          <w:tcPr>
            <w:tcW w:w="1300" w:type="dxa"/>
            <w:tcBorders>
              <w:top w:val="nil"/>
              <w:left w:val="single" w:sz="4" w:space="0" w:color="A6A6A6"/>
              <w:bottom w:val="single" w:sz="4" w:space="0" w:color="A6A6A6"/>
              <w:right w:val="single" w:sz="4" w:space="0" w:color="A6A6A6"/>
            </w:tcBorders>
            <w:shd w:val="clear" w:color="000000" w:fill="BDD7EE"/>
            <w:vAlign w:val="bottom"/>
            <w:hideMark/>
          </w:tcPr>
          <w:p w14:paraId="31B1A619" w14:textId="77777777" w:rsidR="00522C3A" w:rsidRPr="000217DE" w:rsidRDefault="00522C3A" w:rsidP="002E0BB7">
            <w:pPr>
              <w:spacing w:after="0" w:line="240" w:lineRule="auto"/>
              <w:jc w:val="center"/>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3</w:t>
            </w:r>
          </w:p>
        </w:tc>
        <w:tc>
          <w:tcPr>
            <w:tcW w:w="3400" w:type="dxa"/>
            <w:tcBorders>
              <w:top w:val="nil"/>
              <w:left w:val="nil"/>
              <w:bottom w:val="single" w:sz="4" w:space="0" w:color="A6A6A6"/>
              <w:right w:val="single" w:sz="4" w:space="0" w:color="A6A6A6"/>
            </w:tcBorders>
            <w:shd w:val="clear" w:color="000000" w:fill="BDD7EE"/>
            <w:vAlign w:val="bottom"/>
            <w:hideMark/>
          </w:tcPr>
          <w:p w14:paraId="073DE1FB"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Private Car</w:t>
            </w:r>
          </w:p>
        </w:tc>
        <w:tc>
          <w:tcPr>
            <w:tcW w:w="2220" w:type="dxa"/>
            <w:tcBorders>
              <w:top w:val="nil"/>
              <w:left w:val="nil"/>
              <w:bottom w:val="single" w:sz="4" w:space="0" w:color="A6A6A6"/>
              <w:right w:val="single" w:sz="4" w:space="0" w:color="A6A6A6"/>
            </w:tcBorders>
            <w:shd w:val="clear" w:color="000000" w:fill="BDD7EE"/>
            <w:vAlign w:val="bottom"/>
            <w:hideMark/>
          </w:tcPr>
          <w:p w14:paraId="6C1305F0"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TPFT</w:t>
            </w:r>
          </w:p>
        </w:tc>
        <w:tc>
          <w:tcPr>
            <w:tcW w:w="2220" w:type="dxa"/>
            <w:tcBorders>
              <w:top w:val="nil"/>
              <w:left w:val="nil"/>
              <w:bottom w:val="single" w:sz="4" w:space="0" w:color="A6A6A6"/>
              <w:right w:val="single" w:sz="4" w:space="0" w:color="A6A6A6"/>
            </w:tcBorders>
            <w:shd w:val="clear" w:color="000000" w:fill="BDD7EE"/>
            <w:vAlign w:val="bottom"/>
            <w:hideMark/>
          </w:tcPr>
          <w:p w14:paraId="30D7CB63" w14:textId="38E93409"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 xml:space="preserve">De-Tariff </w:t>
            </w:r>
            <w:r w:rsidR="004F0F98">
              <w:rPr>
                <w:rFonts w:ascii="Calibri" w:eastAsia="Times New Roman" w:hAnsi="Calibri" w:cs="Calibri"/>
                <w:color w:val="1F4E78"/>
                <w:lang w:val="en-IN" w:eastAsia="en-IN"/>
              </w:rPr>
              <w:t>Contribution</w:t>
            </w:r>
          </w:p>
        </w:tc>
      </w:tr>
      <w:tr w:rsidR="00522C3A" w:rsidRPr="000217DE" w14:paraId="134F232D" w14:textId="77777777" w:rsidTr="002E0BB7">
        <w:trPr>
          <w:trHeight w:val="300"/>
        </w:trPr>
        <w:tc>
          <w:tcPr>
            <w:tcW w:w="1300" w:type="dxa"/>
            <w:tcBorders>
              <w:top w:val="nil"/>
              <w:left w:val="single" w:sz="4" w:space="0" w:color="A6A6A6"/>
              <w:bottom w:val="single" w:sz="4" w:space="0" w:color="A6A6A6"/>
              <w:right w:val="single" w:sz="4" w:space="0" w:color="A6A6A6"/>
            </w:tcBorders>
            <w:shd w:val="clear" w:color="000000" w:fill="BDD7EE"/>
            <w:vAlign w:val="bottom"/>
            <w:hideMark/>
          </w:tcPr>
          <w:p w14:paraId="2FD222E3" w14:textId="77777777" w:rsidR="00522C3A" w:rsidRPr="000217DE" w:rsidRDefault="00522C3A" w:rsidP="002E0BB7">
            <w:pPr>
              <w:spacing w:after="0" w:line="240" w:lineRule="auto"/>
              <w:jc w:val="center"/>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4</w:t>
            </w:r>
          </w:p>
        </w:tc>
        <w:tc>
          <w:tcPr>
            <w:tcW w:w="3400" w:type="dxa"/>
            <w:tcBorders>
              <w:top w:val="nil"/>
              <w:left w:val="nil"/>
              <w:bottom w:val="single" w:sz="4" w:space="0" w:color="A6A6A6"/>
              <w:right w:val="single" w:sz="4" w:space="0" w:color="A6A6A6"/>
            </w:tcBorders>
            <w:shd w:val="clear" w:color="000000" w:fill="BDD7EE"/>
            <w:vAlign w:val="bottom"/>
            <w:hideMark/>
          </w:tcPr>
          <w:p w14:paraId="2B91378E"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Private Car</w:t>
            </w:r>
          </w:p>
        </w:tc>
        <w:tc>
          <w:tcPr>
            <w:tcW w:w="2220" w:type="dxa"/>
            <w:tcBorders>
              <w:top w:val="nil"/>
              <w:left w:val="nil"/>
              <w:bottom w:val="single" w:sz="4" w:space="0" w:color="A6A6A6"/>
              <w:right w:val="single" w:sz="4" w:space="0" w:color="A6A6A6"/>
            </w:tcBorders>
            <w:shd w:val="clear" w:color="000000" w:fill="BDD7EE"/>
            <w:vAlign w:val="bottom"/>
            <w:hideMark/>
          </w:tcPr>
          <w:p w14:paraId="7D0D1B4C"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Third Party</w:t>
            </w:r>
          </w:p>
        </w:tc>
        <w:tc>
          <w:tcPr>
            <w:tcW w:w="2220" w:type="dxa"/>
            <w:tcBorders>
              <w:top w:val="nil"/>
              <w:left w:val="nil"/>
              <w:bottom w:val="single" w:sz="4" w:space="0" w:color="A6A6A6"/>
              <w:right w:val="single" w:sz="4" w:space="0" w:color="A6A6A6"/>
            </w:tcBorders>
            <w:shd w:val="clear" w:color="000000" w:fill="BDD7EE"/>
            <w:vAlign w:val="bottom"/>
            <w:hideMark/>
          </w:tcPr>
          <w:p w14:paraId="7ADD3535" w14:textId="30D38426"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 xml:space="preserve">Tariff </w:t>
            </w:r>
            <w:r w:rsidR="004F0F98">
              <w:rPr>
                <w:rFonts w:ascii="Calibri" w:eastAsia="Times New Roman" w:hAnsi="Calibri" w:cs="Calibri"/>
                <w:color w:val="1F4E78"/>
                <w:lang w:val="en-IN" w:eastAsia="en-IN"/>
              </w:rPr>
              <w:t>Contribution</w:t>
            </w:r>
          </w:p>
        </w:tc>
      </w:tr>
      <w:tr w:rsidR="00522C3A" w:rsidRPr="000217DE" w14:paraId="3C651DC7" w14:textId="77777777" w:rsidTr="002E0BB7">
        <w:trPr>
          <w:trHeight w:val="300"/>
        </w:trPr>
        <w:tc>
          <w:tcPr>
            <w:tcW w:w="1300" w:type="dxa"/>
            <w:tcBorders>
              <w:top w:val="nil"/>
              <w:left w:val="single" w:sz="4" w:space="0" w:color="A6A6A6"/>
              <w:bottom w:val="single" w:sz="4" w:space="0" w:color="A6A6A6"/>
              <w:right w:val="single" w:sz="4" w:space="0" w:color="A6A6A6"/>
            </w:tcBorders>
            <w:shd w:val="clear" w:color="000000" w:fill="DDEBF7"/>
            <w:vAlign w:val="bottom"/>
            <w:hideMark/>
          </w:tcPr>
          <w:p w14:paraId="5E051EA2" w14:textId="77777777" w:rsidR="00522C3A" w:rsidRPr="000217DE" w:rsidRDefault="00522C3A" w:rsidP="002E0BB7">
            <w:pPr>
              <w:spacing w:after="0" w:line="240" w:lineRule="auto"/>
              <w:jc w:val="center"/>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5</w:t>
            </w:r>
          </w:p>
        </w:tc>
        <w:tc>
          <w:tcPr>
            <w:tcW w:w="3400" w:type="dxa"/>
            <w:tcBorders>
              <w:top w:val="nil"/>
              <w:left w:val="nil"/>
              <w:bottom w:val="single" w:sz="4" w:space="0" w:color="A6A6A6"/>
              <w:right w:val="single" w:sz="4" w:space="0" w:color="A6A6A6"/>
            </w:tcBorders>
            <w:shd w:val="clear" w:color="000000" w:fill="DDEBF7"/>
            <w:vAlign w:val="bottom"/>
            <w:hideMark/>
          </w:tcPr>
          <w:p w14:paraId="057509EB"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Motor Cycle</w:t>
            </w:r>
          </w:p>
        </w:tc>
        <w:tc>
          <w:tcPr>
            <w:tcW w:w="2220" w:type="dxa"/>
            <w:tcBorders>
              <w:top w:val="nil"/>
              <w:left w:val="nil"/>
              <w:bottom w:val="single" w:sz="4" w:space="0" w:color="A6A6A6"/>
              <w:right w:val="single" w:sz="4" w:space="0" w:color="A6A6A6"/>
            </w:tcBorders>
            <w:shd w:val="clear" w:color="000000" w:fill="DDEBF7"/>
            <w:vAlign w:val="bottom"/>
            <w:hideMark/>
          </w:tcPr>
          <w:p w14:paraId="760A2069"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Comprehensive</w:t>
            </w:r>
          </w:p>
        </w:tc>
        <w:tc>
          <w:tcPr>
            <w:tcW w:w="2220" w:type="dxa"/>
            <w:tcBorders>
              <w:top w:val="nil"/>
              <w:left w:val="nil"/>
              <w:bottom w:val="single" w:sz="4" w:space="0" w:color="A6A6A6"/>
              <w:right w:val="single" w:sz="4" w:space="0" w:color="A6A6A6"/>
            </w:tcBorders>
            <w:shd w:val="clear" w:color="000000" w:fill="DDEBF7"/>
            <w:vAlign w:val="bottom"/>
            <w:hideMark/>
          </w:tcPr>
          <w:p w14:paraId="7D8A4424" w14:textId="288CB6D6"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 xml:space="preserve">De-Tariff </w:t>
            </w:r>
            <w:r w:rsidR="004F0F98">
              <w:rPr>
                <w:rFonts w:ascii="Calibri" w:eastAsia="Times New Roman" w:hAnsi="Calibri" w:cs="Calibri"/>
                <w:color w:val="1F4E78"/>
                <w:lang w:val="en-IN" w:eastAsia="en-IN"/>
              </w:rPr>
              <w:t>Contribution</w:t>
            </w:r>
          </w:p>
        </w:tc>
      </w:tr>
      <w:tr w:rsidR="00522C3A" w:rsidRPr="000217DE" w14:paraId="7B0DD96B" w14:textId="77777777" w:rsidTr="002E0BB7">
        <w:trPr>
          <w:trHeight w:val="300"/>
        </w:trPr>
        <w:tc>
          <w:tcPr>
            <w:tcW w:w="1300" w:type="dxa"/>
            <w:tcBorders>
              <w:top w:val="nil"/>
              <w:left w:val="single" w:sz="4" w:space="0" w:color="A6A6A6"/>
              <w:bottom w:val="single" w:sz="4" w:space="0" w:color="A6A6A6"/>
              <w:right w:val="single" w:sz="4" w:space="0" w:color="A6A6A6"/>
            </w:tcBorders>
            <w:shd w:val="clear" w:color="000000" w:fill="DDEBF7"/>
            <w:vAlign w:val="bottom"/>
            <w:hideMark/>
          </w:tcPr>
          <w:p w14:paraId="0E342926" w14:textId="77777777" w:rsidR="00522C3A" w:rsidRPr="000217DE" w:rsidRDefault="00522C3A" w:rsidP="002E0BB7">
            <w:pPr>
              <w:spacing w:after="0" w:line="240" w:lineRule="auto"/>
              <w:jc w:val="center"/>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6</w:t>
            </w:r>
          </w:p>
        </w:tc>
        <w:tc>
          <w:tcPr>
            <w:tcW w:w="3400" w:type="dxa"/>
            <w:tcBorders>
              <w:top w:val="nil"/>
              <w:left w:val="nil"/>
              <w:bottom w:val="single" w:sz="4" w:space="0" w:color="A6A6A6"/>
              <w:right w:val="single" w:sz="4" w:space="0" w:color="A6A6A6"/>
            </w:tcBorders>
            <w:shd w:val="clear" w:color="000000" w:fill="DDEBF7"/>
            <w:vAlign w:val="bottom"/>
            <w:hideMark/>
          </w:tcPr>
          <w:p w14:paraId="021B3FB8"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Motor Cycle</w:t>
            </w:r>
          </w:p>
        </w:tc>
        <w:tc>
          <w:tcPr>
            <w:tcW w:w="2220" w:type="dxa"/>
            <w:tcBorders>
              <w:top w:val="nil"/>
              <w:left w:val="nil"/>
              <w:bottom w:val="single" w:sz="4" w:space="0" w:color="A6A6A6"/>
              <w:right w:val="single" w:sz="4" w:space="0" w:color="A6A6A6"/>
            </w:tcBorders>
            <w:shd w:val="clear" w:color="000000" w:fill="DDEBF7"/>
            <w:vAlign w:val="bottom"/>
            <w:hideMark/>
          </w:tcPr>
          <w:p w14:paraId="6A683010"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TPFT</w:t>
            </w:r>
          </w:p>
        </w:tc>
        <w:tc>
          <w:tcPr>
            <w:tcW w:w="2220" w:type="dxa"/>
            <w:tcBorders>
              <w:top w:val="nil"/>
              <w:left w:val="nil"/>
              <w:bottom w:val="single" w:sz="4" w:space="0" w:color="A6A6A6"/>
              <w:right w:val="single" w:sz="4" w:space="0" w:color="A6A6A6"/>
            </w:tcBorders>
            <w:shd w:val="clear" w:color="000000" w:fill="DDEBF7"/>
            <w:vAlign w:val="bottom"/>
            <w:hideMark/>
          </w:tcPr>
          <w:p w14:paraId="3A08B4D3" w14:textId="24B732C4"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 xml:space="preserve">De-Tariff </w:t>
            </w:r>
            <w:r w:rsidR="004F0F98">
              <w:rPr>
                <w:rFonts w:ascii="Calibri" w:eastAsia="Times New Roman" w:hAnsi="Calibri" w:cs="Calibri"/>
                <w:color w:val="1F4E78"/>
                <w:lang w:val="en-IN" w:eastAsia="en-IN"/>
              </w:rPr>
              <w:t>Contribution</w:t>
            </w:r>
          </w:p>
        </w:tc>
      </w:tr>
      <w:tr w:rsidR="00522C3A" w:rsidRPr="000217DE" w14:paraId="3DAD36B1" w14:textId="77777777" w:rsidTr="002E0BB7">
        <w:trPr>
          <w:trHeight w:val="300"/>
        </w:trPr>
        <w:tc>
          <w:tcPr>
            <w:tcW w:w="1300" w:type="dxa"/>
            <w:tcBorders>
              <w:top w:val="nil"/>
              <w:left w:val="single" w:sz="4" w:space="0" w:color="A6A6A6"/>
              <w:bottom w:val="single" w:sz="4" w:space="0" w:color="A6A6A6"/>
              <w:right w:val="single" w:sz="4" w:space="0" w:color="A6A6A6"/>
            </w:tcBorders>
            <w:shd w:val="clear" w:color="000000" w:fill="DDEBF7"/>
            <w:vAlign w:val="bottom"/>
            <w:hideMark/>
          </w:tcPr>
          <w:p w14:paraId="5D5AC4BF" w14:textId="77777777" w:rsidR="00522C3A" w:rsidRPr="000217DE" w:rsidRDefault="00522C3A" w:rsidP="002E0BB7">
            <w:pPr>
              <w:spacing w:after="0" w:line="240" w:lineRule="auto"/>
              <w:jc w:val="center"/>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7</w:t>
            </w:r>
          </w:p>
        </w:tc>
        <w:tc>
          <w:tcPr>
            <w:tcW w:w="3400" w:type="dxa"/>
            <w:tcBorders>
              <w:top w:val="nil"/>
              <w:left w:val="nil"/>
              <w:bottom w:val="single" w:sz="4" w:space="0" w:color="A6A6A6"/>
              <w:right w:val="single" w:sz="4" w:space="0" w:color="A6A6A6"/>
            </w:tcBorders>
            <w:shd w:val="clear" w:color="000000" w:fill="DDEBF7"/>
            <w:vAlign w:val="bottom"/>
            <w:hideMark/>
          </w:tcPr>
          <w:p w14:paraId="7E3ABC5C"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Motor Cycle</w:t>
            </w:r>
          </w:p>
        </w:tc>
        <w:tc>
          <w:tcPr>
            <w:tcW w:w="2220" w:type="dxa"/>
            <w:tcBorders>
              <w:top w:val="nil"/>
              <w:left w:val="nil"/>
              <w:bottom w:val="single" w:sz="4" w:space="0" w:color="A6A6A6"/>
              <w:right w:val="single" w:sz="4" w:space="0" w:color="A6A6A6"/>
            </w:tcBorders>
            <w:shd w:val="clear" w:color="000000" w:fill="DDEBF7"/>
            <w:vAlign w:val="bottom"/>
            <w:hideMark/>
          </w:tcPr>
          <w:p w14:paraId="2E59019F"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Third Party</w:t>
            </w:r>
          </w:p>
        </w:tc>
        <w:tc>
          <w:tcPr>
            <w:tcW w:w="2220" w:type="dxa"/>
            <w:tcBorders>
              <w:top w:val="nil"/>
              <w:left w:val="nil"/>
              <w:bottom w:val="single" w:sz="4" w:space="0" w:color="A6A6A6"/>
              <w:right w:val="single" w:sz="4" w:space="0" w:color="A6A6A6"/>
            </w:tcBorders>
            <w:shd w:val="clear" w:color="000000" w:fill="DDEBF7"/>
            <w:vAlign w:val="bottom"/>
            <w:hideMark/>
          </w:tcPr>
          <w:p w14:paraId="279FEF54" w14:textId="1AE704DC"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 xml:space="preserve">Tariff </w:t>
            </w:r>
            <w:r w:rsidR="004F0F98">
              <w:rPr>
                <w:rFonts w:ascii="Calibri" w:eastAsia="Times New Roman" w:hAnsi="Calibri" w:cs="Calibri"/>
                <w:color w:val="1F4E78"/>
                <w:lang w:val="en-IN" w:eastAsia="en-IN"/>
              </w:rPr>
              <w:t>Contribution</w:t>
            </w:r>
          </w:p>
        </w:tc>
      </w:tr>
      <w:tr w:rsidR="00522C3A" w:rsidRPr="000217DE" w14:paraId="4B91F910" w14:textId="77777777" w:rsidTr="002E0BB7">
        <w:trPr>
          <w:trHeight w:val="300"/>
        </w:trPr>
        <w:tc>
          <w:tcPr>
            <w:tcW w:w="1300" w:type="dxa"/>
            <w:tcBorders>
              <w:top w:val="nil"/>
              <w:left w:val="single" w:sz="4" w:space="0" w:color="A6A6A6"/>
              <w:bottom w:val="single" w:sz="4" w:space="0" w:color="A6A6A6"/>
              <w:right w:val="single" w:sz="4" w:space="0" w:color="A6A6A6"/>
            </w:tcBorders>
            <w:shd w:val="clear" w:color="000000" w:fill="BDD7EE"/>
            <w:vAlign w:val="bottom"/>
            <w:hideMark/>
          </w:tcPr>
          <w:p w14:paraId="39180196" w14:textId="77777777" w:rsidR="00522C3A" w:rsidRPr="000217DE" w:rsidRDefault="00522C3A" w:rsidP="002E0BB7">
            <w:pPr>
              <w:spacing w:after="0" w:line="240" w:lineRule="auto"/>
              <w:jc w:val="center"/>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8</w:t>
            </w:r>
          </w:p>
        </w:tc>
        <w:tc>
          <w:tcPr>
            <w:tcW w:w="3400" w:type="dxa"/>
            <w:tcBorders>
              <w:top w:val="nil"/>
              <w:left w:val="nil"/>
              <w:bottom w:val="single" w:sz="4" w:space="0" w:color="A6A6A6"/>
              <w:right w:val="single" w:sz="4" w:space="0" w:color="A6A6A6"/>
            </w:tcBorders>
            <w:shd w:val="clear" w:color="000000" w:fill="BDD7EE"/>
            <w:vAlign w:val="bottom"/>
            <w:hideMark/>
          </w:tcPr>
          <w:p w14:paraId="6901B6CC"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Goods Carrying Vehicle</w:t>
            </w:r>
          </w:p>
        </w:tc>
        <w:tc>
          <w:tcPr>
            <w:tcW w:w="2220" w:type="dxa"/>
            <w:tcBorders>
              <w:top w:val="nil"/>
              <w:left w:val="nil"/>
              <w:bottom w:val="single" w:sz="4" w:space="0" w:color="A6A6A6"/>
              <w:right w:val="single" w:sz="4" w:space="0" w:color="A6A6A6"/>
            </w:tcBorders>
            <w:shd w:val="clear" w:color="000000" w:fill="BDD7EE"/>
            <w:vAlign w:val="bottom"/>
            <w:hideMark/>
          </w:tcPr>
          <w:p w14:paraId="01CEB21D"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Comprehensive</w:t>
            </w:r>
          </w:p>
        </w:tc>
        <w:tc>
          <w:tcPr>
            <w:tcW w:w="2220" w:type="dxa"/>
            <w:tcBorders>
              <w:top w:val="nil"/>
              <w:left w:val="nil"/>
              <w:bottom w:val="single" w:sz="4" w:space="0" w:color="A6A6A6"/>
              <w:right w:val="single" w:sz="4" w:space="0" w:color="A6A6A6"/>
            </w:tcBorders>
            <w:shd w:val="clear" w:color="000000" w:fill="BDD7EE"/>
            <w:vAlign w:val="bottom"/>
            <w:hideMark/>
          </w:tcPr>
          <w:p w14:paraId="7193BBA1" w14:textId="6B687DDB"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 xml:space="preserve">Tariff </w:t>
            </w:r>
            <w:r w:rsidR="004F0F98">
              <w:rPr>
                <w:rFonts w:ascii="Calibri" w:eastAsia="Times New Roman" w:hAnsi="Calibri" w:cs="Calibri"/>
                <w:color w:val="1F4E78"/>
                <w:lang w:val="en-IN" w:eastAsia="en-IN"/>
              </w:rPr>
              <w:t>Contribution</w:t>
            </w:r>
          </w:p>
        </w:tc>
      </w:tr>
      <w:tr w:rsidR="00522C3A" w:rsidRPr="000217DE" w14:paraId="3CA7D068" w14:textId="77777777" w:rsidTr="002E0BB7">
        <w:trPr>
          <w:trHeight w:val="300"/>
        </w:trPr>
        <w:tc>
          <w:tcPr>
            <w:tcW w:w="1300" w:type="dxa"/>
            <w:tcBorders>
              <w:top w:val="nil"/>
              <w:left w:val="single" w:sz="4" w:space="0" w:color="A6A6A6"/>
              <w:bottom w:val="single" w:sz="4" w:space="0" w:color="A6A6A6"/>
              <w:right w:val="single" w:sz="4" w:space="0" w:color="A6A6A6"/>
            </w:tcBorders>
            <w:shd w:val="clear" w:color="000000" w:fill="BDD7EE"/>
            <w:vAlign w:val="bottom"/>
            <w:hideMark/>
          </w:tcPr>
          <w:p w14:paraId="3A0CC908" w14:textId="77777777" w:rsidR="00522C3A" w:rsidRPr="000217DE" w:rsidRDefault="00522C3A" w:rsidP="002E0BB7">
            <w:pPr>
              <w:spacing w:after="0" w:line="240" w:lineRule="auto"/>
              <w:jc w:val="center"/>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9</w:t>
            </w:r>
          </w:p>
        </w:tc>
        <w:tc>
          <w:tcPr>
            <w:tcW w:w="3400" w:type="dxa"/>
            <w:tcBorders>
              <w:top w:val="nil"/>
              <w:left w:val="nil"/>
              <w:bottom w:val="single" w:sz="4" w:space="0" w:color="A6A6A6"/>
              <w:right w:val="single" w:sz="4" w:space="0" w:color="A6A6A6"/>
            </w:tcBorders>
            <w:shd w:val="clear" w:color="000000" w:fill="BDD7EE"/>
            <w:vAlign w:val="bottom"/>
            <w:hideMark/>
          </w:tcPr>
          <w:p w14:paraId="1789192A"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Goods Carrying Vehicle</w:t>
            </w:r>
          </w:p>
        </w:tc>
        <w:tc>
          <w:tcPr>
            <w:tcW w:w="2220" w:type="dxa"/>
            <w:tcBorders>
              <w:top w:val="nil"/>
              <w:left w:val="nil"/>
              <w:bottom w:val="single" w:sz="4" w:space="0" w:color="A6A6A6"/>
              <w:right w:val="single" w:sz="4" w:space="0" w:color="A6A6A6"/>
            </w:tcBorders>
            <w:shd w:val="clear" w:color="000000" w:fill="BDD7EE"/>
            <w:vAlign w:val="bottom"/>
            <w:hideMark/>
          </w:tcPr>
          <w:p w14:paraId="01973142"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TPFT</w:t>
            </w:r>
          </w:p>
        </w:tc>
        <w:tc>
          <w:tcPr>
            <w:tcW w:w="2220" w:type="dxa"/>
            <w:tcBorders>
              <w:top w:val="nil"/>
              <w:left w:val="nil"/>
              <w:bottom w:val="single" w:sz="4" w:space="0" w:color="A6A6A6"/>
              <w:right w:val="single" w:sz="4" w:space="0" w:color="A6A6A6"/>
            </w:tcBorders>
            <w:shd w:val="clear" w:color="000000" w:fill="BDD7EE"/>
            <w:vAlign w:val="bottom"/>
            <w:hideMark/>
          </w:tcPr>
          <w:p w14:paraId="20497204" w14:textId="7EF53863"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 xml:space="preserve">Tariff </w:t>
            </w:r>
            <w:r w:rsidR="004F0F98">
              <w:rPr>
                <w:rFonts w:ascii="Calibri" w:eastAsia="Times New Roman" w:hAnsi="Calibri" w:cs="Calibri"/>
                <w:color w:val="1F4E78"/>
                <w:lang w:val="en-IN" w:eastAsia="en-IN"/>
              </w:rPr>
              <w:t>Contribution</w:t>
            </w:r>
          </w:p>
        </w:tc>
      </w:tr>
      <w:tr w:rsidR="00522C3A" w:rsidRPr="000217DE" w14:paraId="5256EEB8" w14:textId="77777777" w:rsidTr="002E0BB7">
        <w:trPr>
          <w:trHeight w:val="300"/>
        </w:trPr>
        <w:tc>
          <w:tcPr>
            <w:tcW w:w="1300" w:type="dxa"/>
            <w:tcBorders>
              <w:top w:val="nil"/>
              <w:left w:val="single" w:sz="4" w:space="0" w:color="A6A6A6"/>
              <w:bottom w:val="single" w:sz="4" w:space="0" w:color="A6A6A6"/>
              <w:right w:val="single" w:sz="4" w:space="0" w:color="A6A6A6"/>
            </w:tcBorders>
            <w:shd w:val="clear" w:color="000000" w:fill="BDD7EE"/>
            <w:vAlign w:val="bottom"/>
            <w:hideMark/>
          </w:tcPr>
          <w:p w14:paraId="0CF2F9AB" w14:textId="77777777" w:rsidR="00522C3A" w:rsidRPr="000217DE" w:rsidRDefault="00522C3A" w:rsidP="002E0BB7">
            <w:pPr>
              <w:spacing w:after="0" w:line="240" w:lineRule="auto"/>
              <w:jc w:val="center"/>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10</w:t>
            </w:r>
          </w:p>
        </w:tc>
        <w:tc>
          <w:tcPr>
            <w:tcW w:w="3400" w:type="dxa"/>
            <w:tcBorders>
              <w:top w:val="nil"/>
              <w:left w:val="nil"/>
              <w:bottom w:val="single" w:sz="4" w:space="0" w:color="A6A6A6"/>
              <w:right w:val="single" w:sz="4" w:space="0" w:color="A6A6A6"/>
            </w:tcBorders>
            <w:shd w:val="clear" w:color="000000" w:fill="BDD7EE"/>
            <w:vAlign w:val="bottom"/>
            <w:hideMark/>
          </w:tcPr>
          <w:p w14:paraId="6060C2AD"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Goods Carrying Vehicle</w:t>
            </w:r>
          </w:p>
        </w:tc>
        <w:tc>
          <w:tcPr>
            <w:tcW w:w="2220" w:type="dxa"/>
            <w:tcBorders>
              <w:top w:val="nil"/>
              <w:left w:val="nil"/>
              <w:bottom w:val="single" w:sz="4" w:space="0" w:color="A6A6A6"/>
              <w:right w:val="single" w:sz="4" w:space="0" w:color="A6A6A6"/>
            </w:tcBorders>
            <w:shd w:val="clear" w:color="000000" w:fill="BDD7EE"/>
            <w:vAlign w:val="bottom"/>
            <w:hideMark/>
          </w:tcPr>
          <w:p w14:paraId="7B195178"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Third Party</w:t>
            </w:r>
          </w:p>
        </w:tc>
        <w:tc>
          <w:tcPr>
            <w:tcW w:w="2220" w:type="dxa"/>
            <w:tcBorders>
              <w:top w:val="nil"/>
              <w:left w:val="nil"/>
              <w:bottom w:val="single" w:sz="4" w:space="0" w:color="A6A6A6"/>
              <w:right w:val="single" w:sz="4" w:space="0" w:color="A6A6A6"/>
            </w:tcBorders>
            <w:shd w:val="clear" w:color="000000" w:fill="BDD7EE"/>
            <w:vAlign w:val="bottom"/>
            <w:hideMark/>
          </w:tcPr>
          <w:p w14:paraId="155754A5" w14:textId="153FABAE"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 xml:space="preserve">Tariff </w:t>
            </w:r>
            <w:r w:rsidR="004F0F98">
              <w:rPr>
                <w:rFonts w:ascii="Calibri" w:eastAsia="Times New Roman" w:hAnsi="Calibri" w:cs="Calibri"/>
                <w:color w:val="1F4E78"/>
                <w:lang w:val="en-IN" w:eastAsia="en-IN"/>
              </w:rPr>
              <w:t>Contribution</w:t>
            </w:r>
          </w:p>
        </w:tc>
      </w:tr>
      <w:tr w:rsidR="00522C3A" w:rsidRPr="000217DE" w14:paraId="72C30A52" w14:textId="77777777" w:rsidTr="002E0BB7">
        <w:trPr>
          <w:trHeight w:val="300"/>
        </w:trPr>
        <w:tc>
          <w:tcPr>
            <w:tcW w:w="1300" w:type="dxa"/>
            <w:tcBorders>
              <w:top w:val="nil"/>
              <w:left w:val="single" w:sz="4" w:space="0" w:color="A6A6A6"/>
              <w:bottom w:val="single" w:sz="4" w:space="0" w:color="A6A6A6"/>
              <w:right w:val="single" w:sz="4" w:space="0" w:color="A6A6A6"/>
            </w:tcBorders>
            <w:shd w:val="clear" w:color="000000" w:fill="DDEBF7"/>
            <w:vAlign w:val="bottom"/>
            <w:hideMark/>
          </w:tcPr>
          <w:p w14:paraId="6C10EC32" w14:textId="77777777" w:rsidR="00522C3A" w:rsidRPr="000217DE" w:rsidRDefault="00522C3A" w:rsidP="002E0BB7">
            <w:pPr>
              <w:spacing w:after="0" w:line="240" w:lineRule="auto"/>
              <w:jc w:val="center"/>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11</w:t>
            </w:r>
          </w:p>
        </w:tc>
        <w:tc>
          <w:tcPr>
            <w:tcW w:w="3400" w:type="dxa"/>
            <w:tcBorders>
              <w:top w:val="nil"/>
              <w:left w:val="nil"/>
              <w:bottom w:val="single" w:sz="4" w:space="0" w:color="A6A6A6"/>
              <w:right w:val="single" w:sz="4" w:space="0" w:color="A6A6A6"/>
            </w:tcBorders>
            <w:shd w:val="clear" w:color="000000" w:fill="DDEBF7"/>
            <w:vAlign w:val="bottom"/>
            <w:hideMark/>
          </w:tcPr>
          <w:p w14:paraId="604234D2"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Taxi</w:t>
            </w:r>
          </w:p>
        </w:tc>
        <w:tc>
          <w:tcPr>
            <w:tcW w:w="2220" w:type="dxa"/>
            <w:tcBorders>
              <w:top w:val="nil"/>
              <w:left w:val="nil"/>
              <w:bottom w:val="single" w:sz="4" w:space="0" w:color="A6A6A6"/>
              <w:right w:val="single" w:sz="4" w:space="0" w:color="A6A6A6"/>
            </w:tcBorders>
            <w:shd w:val="clear" w:color="000000" w:fill="DDEBF7"/>
            <w:vAlign w:val="bottom"/>
            <w:hideMark/>
          </w:tcPr>
          <w:p w14:paraId="66F14377"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Comprehensive</w:t>
            </w:r>
          </w:p>
        </w:tc>
        <w:tc>
          <w:tcPr>
            <w:tcW w:w="2220" w:type="dxa"/>
            <w:tcBorders>
              <w:top w:val="nil"/>
              <w:left w:val="nil"/>
              <w:bottom w:val="single" w:sz="4" w:space="0" w:color="A6A6A6"/>
              <w:right w:val="single" w:sz="4" w:space="0" w:color="A6A6A6"/>
            </w:tcBorders>
            <w:shd w:val="clear" w:color="000000" w:fill="DDEBF7"/>
            <w:vAlign w:val="bottom"/>
            <w:hideMark/>
          </w:tcPr>
          <w:p w14:paraId="50B60AA4" w14:textId="01BA61A3"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 xml:space="preserve">Tariff </w:t>
            </w:r>
            <w:r w:rsidR="004F0F98">
              <w:rPr>
                <w:rFonts w:ascii="Calibri" w:eastAsia="Times New Roman" w:hAnsi="Calibri" w:cs="Calibri"/>
                <w:color w:val="1F4E78"/>
                <w:lang w:val="en-IN" w:eastAsia="en-IN"/>
              </w:rPr>
              <w:t>Contribution</w:t>
            </w:r>
          </w:p>
        </w:tc>
      </w:tr>
      <w:tr w:rsidR="00522C3A" w:rsidRPr="000217DE" w14:paraId="4C6CA9D5" w14:textId="77777777" w:rsidTr="002E0BB7">
        <w:trPr>
          <w:trHeight w:val="300"/>
        </w:trPr>
        <w:tc>
          <w:tcPr>
            <w:tcW w:w="1300" w:type="dxa"/>
            <w:tcBorders>
              <w:top w:val="nil"/>
              <w:left w:val="single" w:sz="4" w:space="0" w:color="A6A6A6"/>
              <w:bottom w:val="single" w:sz="4" w:space="0" w:color="A6A6A6"/>
              <w:right w:val="single" w:sz="4" w:space="0" w:color="A6A6A6"/>
            </w:tcBorders>
            <w:shd w:val="clear" w:color="000000" w:fill="DDEBF7"/>
            <w:vAlign w:val="bottom"/>
            <w:hideMark/>
          </w:tcPr>
          <w:p w14:paraId="3F6FD656" w14:textId="77777777" w:rsidR="00522C3A" w:rsidRPr="000217DE" w:rsidRDefault="00522C3A" w:rsidP="002E0BB7">
            <w:pPr>
              <w:spacing w:after="0" w:line="240" w:lineRule="auto"/>
              <w:jc w:val="center"/>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12</w:t>
            </w:r>
          </w:p>
        </w:tc>
        <w:tc>
          <w:tcPr>
            <w:tcW w:w="3400" w:type="dxa"/>
            <w:tcBorders>
              <w:top w:val="nil"/>
              <w:left w:val="nil"/>
              <w:bottom w:val="single" w:sz="4" w:space="0" w:color="A6A6A6"/>
              <w:right w:val="single" w:sz="4" w:space="0" w:color="A6A6A6"/>
            </w:tcBorders>
            <w:shd w:val="clear" w:color="000000" w:fill="DDEBF7"/>
            <w:vAlign w:val="bottom"/>
            <w:hideMark/>
          </w:tcPr>
          <w:p w14:paraId="407E8678"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Taxi</w:t>
            </w:r>
          </w:p>
        </w:tc>
        <w:tc>
          <w:tcPr>
            <w:tcW w:w="2220" w:type="dxa"/>
            <w:tcBorders>
              <w:top w:val="nil"/>
              <w:left w:val="nil"/>
              <w:bottom w:val="single" w:sz="4" w:space="0" w:color="A6A6A6"/>
              <w:right w:val="single" w:sz="4" w:space="0" w:color="A6A6A6"/>
            </w:tcBorders>
            <w:shd w:val="clear" w:color="000000" w:fill="DDEBF7"/>
            <w:vAlign w:val="bottom"/>
            <w:hideMark/>
          </w:tcPr>
          <w:p w14:paraId="50F992A4"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TPFT</w:t>
            </w:r>
          </w:p>
        </w:tc>
        <w:tc>
          <w:tcPr>
            <w:tcW w:w="2220" w:type="dxa"/>
            <w:tcBorders>
              <w:top w:val="nil"/>
              <w:left w:val="nil"/>
              <w:bottom w:val="single" w:sz="4" w:space="0" w:color="A6A6A6"/>
              <w:right w:val="single" w:sz="4" w:space="0" w:color="A6A6A6"/>
            </w:tcBorders>
            <w:shd w:val="clear" w:color="000000" w:fill="DDEBF7"/>
            <w:vAlign w:val="bottom"/>
            <w:hideMark/>
          </w:tcPr>
          <w:p w14:paraId="117B90BF" w14:textId="4C041BBF"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 xml:space="preserve">Tariff </w:t>
            </w:r>
            <w:r w:rsidR="004F0F98">
              <w:rPr>
                <w:rFonts w:ascii="Calibri" w:eastAsia="Times New Roman" w:hAnsi="Calibri" w:cs="Calibri"/>
                <w:color w:val="1F4E78"/>
                <w:lang w:val="en-IN" w:eastAsia="en-IN"/>
              </w:rPr>
              <w:t>Contribution</w:t>
            </w:r>
          </w:p>
        </w:tc>
      </w:tr>
      <w:tr w:rsidR="00522C3A" w:rsidRPr="000217DE" w14:paraId="5E7509A0" w14:textId="77777777" w:rsidTr="002E0BB7">
        <w:trPr>
          <w:trHeight w:val="300"/>
        </w:trPr>
        <w:tc>
          <w:tcPr>
            <w:tcW w:w="1300" w:type="dxa"/>
            <w:tcBorders>
              <w:top w:val="nil"/>
              <w:left w:val="single" w:sz="4" w:space="0" w:color="A6A6A6"/>
              <w:bottom w:val="single" w:sz="4" w:space="0" w:color="A6A6A6"/>
              <w:right w:val="single" w:sz="4" w:space="0" w:color="A6A6A6"/>
            </w:tcBorders>
            <w:shd w:val="clear" w:color="000000" w:fill="DDEBF7"/>
            <w:vAlign w:val="bottom"/>
            <w:hideMark/>
          </w:tcPr>
          <w:p w14:paraId="7FBC1DED" w14:textId="77777777" w:rsidR="00522C3A" w:rsidRPr="000217DE" w:rsidRDefault="00522C3A" w:rsidP="002E0BB7">
            <w:pPr>
              <w:spacing w:after="0" w:line="240" w:lineRule="auto"/>
              <w:jc w:val="center"/>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13</w:t>
            </w:r>
          </w:p>
        </w:tc>
        <w:tc>
          <w:tcPr>
            <w:tcW w:w="3400" w:type="dxa"/>
            <w:tcBorders>
              <w:top w:val="nil"/>
              <w:left w:val="nil"/>
              <w:bottom w:val="single" w:sz="4" w:space="0" w:color="A6A6A6"/>
              <w:right w:val="single" w:sz="4" w:space="0" w:color="A6A6A6"/>
            </w:tcBorders>
            <w:shd w:val="clear" w:color="000000" w:fill="DDEBF7"/>
            <w:vAlign w:val="bottom"/>
            <w:hideMark/>
          </w:tcPr>
          <w:p w14:paraId="6ED50D39"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Taxi</w:t>
            </w:r>
          </w:p>
        </w:tc>
        <w:tc>
          <w:tcPr>
            <w:tcW w:w="2220" w:type="dxa"/>
            <w:tcBorders>
              <w:top w:val="nil"/>
              <w:left w:val="nil"/>
              <w:bottom w:val="single" w:sz="4" w:space="0" w:color="A6A6A6"/>
              <w:right w:val="single" w:sz="4" w:space="0" w:color="A6A6A6"/>
            </w:tcBorders>
            <w:shd w:val="clear" w:color="000000" w:fill="DDEBF7"/>
            <w:vAlign w:val="bottom"/>
            <w:hideMark/>
          </w:tcPr>
          <w:p w14:paraId="7E6934EC"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Third Party</w:t>
            </w:r>
          </w:p>
        </w:tc>
        <w:tc>
          <w:tcPr>
            <w:tcW w:w="2220" w:type="dxa"/>
            <w:tcBorders>
              <w:top w:val="nil"/>
              <w:left w:val="nil"/>
              <w:bottom w:val="single" w:sz="4" w:space="0" w:color="A6A6A6"/>
              <w:right w:val="single" w:sz="4" w:space="0" w:color="A6A6A6"/>
            </w:tcBorders>
            <w:shd w:val="clear" w:color="000000" w:fill="DDEBF7"/>
            <w:vAlign w:val="bottom"/>
            <w:hideMark/>
          </w:tcPr>
          <w:p w14:paraId="25202D42" w14:textId="7C41F661"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 xml:space="preserve">Tariff </w:t>
            </w:r>
            <w:r w:rsidR="004F0F98">
              <w:rPr>
                <w:rFonts w:ascii="Calibri" w:eastAsia="Times New Roman" w:hAnsi="Calibri" w:cs="Calibri"/>
                <w:color w:val="1F4E78"/>
                <w:lang w:val="en-IN" w:eastAsia="en-IN"/>
              </w:rPr>
              <w:t>Contribution</w:t>
            </w:r>
          </w:p>
        </w:tc>
      </w:tr>
      <w:tr w:rsidR="00522C3A" w:rsidRPr="000217DE" w14:paraId="19439109" w14:textId="77777777" w:rsidTr="002E0BB7">
        <w:trPr>
          <w:trHeight w:val="300"/>
        </w:trPr>
        <w:tc>
          <w:tcPr>
            <w:tcW w:w="1300" w:type="dxa"/>
            <w:tcBorders>
              <w:top w:val="nil"/>
              <w:left w:val="single" w:sz="4" w:space="0" w:color="A6A6A6"/>
              <w:bottom w:val="single" w:sz="4" w:space="0" w:color="A6A6A6"/>
              <w:right w:val="single" w:sz="4" w:space="0" w:color="A6A6A6"/>
            </w:tcBorders>
            <w:shd w:val="clear" w:color="000000" w:fill="BDD7EE"/>
            <w:vAlign w:val="bottom"/>
            <w:hideMark/>
          </w:tcPr>
          <w:p w14:paraId="4AFF385C" w14:textId="77777777" w:rsidR="00522C3A" w:rsidRPr="000217DE" w:rsidRDefault="00522C3A" w:rsidP="002E0BB7">
            <w:pPr>
              <w:spacing w:after="0" w:line="240" w:lineRule="auto"/>
              <w:jc w:val="center"/>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14</w:t>
            </w:r>
          </w:p>
        </w:tc>
        <w:tc>
          <w:tcPr>
            <w:tcW w:w="3400" w:type="dxa"/>
            <w:tcBorders>
              <w:top w:val="nil"/>
              <w:left w:val="nil"/>
              <w:bottom w:val="single" w:sz="4" w:space="0" w:color="A6A6A6"/>
              <w:right w:val="single" w:sz="4" w:space="0" w:color="A6A6A6"/>
            </w:tcBorders>
            <w:shd w:val="clear" w:color="000000" w:fill="BDD7EE"/>
            <w:vAlign w:val="bottom"/>
            <w:hideMark/>
          </w:tcPr>
          <w:p w14:paraId="3C21F737"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 xml:space="preserve">Bus </w:t>
            </w:r>
          </w:p>
        </w:tc>
        <w:tc>
          <w:tcPr>
            <w:tcW w:w="2220" w:type="dxa"/>
            <w:tcBorders>
              <w:top w:val="nil"/>
              <w:left w:val="nil"/>
              <w:bottom w:val="single" w:sz="4" w:space="0" w:color="A6A6A6"/>
              <w:right w:val="single" w:sz="4" w:space="0" w:color="A6A6A6"/>
            </w:tcBorders>
            <w:shd w:val="clear" w:color="000000" w:fill="BDD7EE"/>
            <w:vAlign w:val="bottom"/>
            <w:hideMark/>
          </w:tcPr>
          <w:p w14:paraId="7E15D1FE"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Comprehensive</w:t>
            </w:r>
          </w:p>
        </w:tc>
        <w:tc>
          <w:tcPr>
            <w:tcW w:w="2220" w:type="dxa"/>
            <w:tcBorders>
              <w:top w:val="nil"/>
              <w:left w:val="nil"/>
              <w:bottom w:val="single" w:sz="4" w:space="0" w:color="A6A6A6"/>
              <w:right w:val="single" w:sz="4" w:space="0" w:color="A6A6A6"/>
            </w:tcBorders>
            <w:shd w:val="clear" w:color="000000" w:fill="BDD7EE"/>
            <w:vAlign w:val="bottom"/>
            <w:hideMark/>
          </w:tcPr>
          <w:p w14:paraId="2625F563" w14:textId="54E2C28F"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 xml:space="preserve">Tariff </w:t>
            </w:r>
            <w:r w:rsidR="004F0F98">
              <w:rPr>
                <w:rFonts w:ascii="Calibri" w:eastAsia="Times New Roman" w:hAnsi="Calibri" w:cs="Calibri"/>
                <w:color w:val="1F4E78"/>
                <w:lang w:val="en-IN" w:eastAsia="en-IN"/>
              </w:rPr>
              <w:t>Contribution</w:t>
            </w:r>
          </w:p>
        </w:tc>
      </w:tr>
      <w:tr w:rsidR="00522C3A" w:rsidRPr="000217DE" w14:paraId="07831B63" w14:textId="77777777" w:rsidTr="002E0BB7">
        <w:trPr>
          <w:trHeight w:val="300"/>
        </w:trPr>
        <w:tc>
          <w:tcPr>
            <w:tcW w:w="1300" w:type="dxa"/>
            <w:tcBorders>
              <w:top w:val="nil"/>
              <w:left w:val="single" w:sz="4" w:space="0" w:color="A6A6A6"/>
              <w:bottom w:val="single" w:sz="4" w:space="0" w:color="A6A6A6"/>
              <w:right w:val="single" w:sz="4" w:space="0" w:color="A6A6A6"/>
            </w:tcBorders>
            <w:shd w:val="clear" w:color="000000" w:fill="BDD7EE"/>
            <w:vAlign w:val="bottom"/>
            <w:hideMark/>
          </w:tcPr>
          <w:p w14:paraId="501FD757" w14:textId="77777777" w:rsidR="00522C3A" w:rsidRPr="000217DE" w:rsidRDefault="00522C3A" w:rsidP="002E0BB7">
            <w:pPr>
              <w:spacing w:after="0" w:line="240" w:lineRule="auto"/>
              <w:jc w:val="center"/>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15</w:t>
            </w:r>
          </w:p>
        </w:tc>
        <w:tc>
          <w:tcPr>
            <w:tcW w:w="3400" w:type="dxa"/>
            <w:tcBorders>
              <w:top w:val="nil"/>
              <w:left w:val="nil"/>
              <w:bottom w:val="single" w:sz="4" w:space="0" w:color="A6A6A6"/>
              <w:right w:val="single" w:sz="4" w:space="0" w:color="A6A6A6"/>
            </w:tcBorders>
            <w:shd w:val="clear" w:color="000000" w:fill="BDD7EE"/>
            <w:vAlign w:val="bottom"/>
            <w:hideMark/>
          </w:tcPr>
          <w:p w14:paraId="709512F9"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 xml:space="preserve">Bus </w:t>
            </w:r>
          </w:p>
        </w:tc>
        <w:tc>
          <w:tcPr>
            <w:tcW w:w="2220" w:type="dxa"/>
            <w:tcBorders>
              <w:top w:val="nil"/>
              <w:left w:val="nil"/>
              <w:bottom w:val="single" w:sz="4" w:space="0" w:color="A6A6A6"/>
              <w:right w:val="single" w:sz="4" w:space="0" w:color="A6A6A6"/>
            </w:tcBorders>
            <w:shd w:val="clear" w:color="000000" w:fill="BDD7EE"/>
            <w:vAlign w:val="bottom"/>
            <w:hideMark/>
          </w:tcPr>
          <w:p w14:paraId="2205C9A7"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TPFT</w:t>
            </w:r>
          </w:p>
        </w:tc>
        <w:tc>
          <w:tcPr>
            <w:tcW w:w="2220" w:type="dxa"/>
            <w:tcBorders>
              <w:top w:val="nil"/>
              <w:left w:val="nil"/>
              <w:bottom w:val="single" w:sz="4" w:space="0" w:color="A6A6A6"/>
              <w:right w:val="single" w:sz="4" w:space="0" w:color="A6A6A6"/>
            </w:tcBorders>
            <w:shd w:val="clear" w:color="000000" w:fill="BDD7EE"/>
            <w:vAlign w:val="bottom"/>
            <w:hideMark/>
          </w:tcPr>
          <w:p w14:paraId="5315D46C" w14:textId="5ADD4F02"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 xml:space="preserve">Tariff </w:t>
            </w:r>
            <w:r w:rsidR="004F0F98">
              <w:rPr>
                <w:rFonts w:ascii="Calibri" w:eastAsia="Times New Roman" w:hAnsi="Calibri" w:cs="Calibri"/>
                <w:color w:val="1F4E78"/>
                <w:lang w:val="en-IN" w:eastAsia="en-IN"/>
              </w:rPr>
              <w:t>Contribution</w:t>
            </w:r>
          </w:p>
        </w:tc>
      </w:tr>
      <w:tr w:rsidR="00522C3A" w:rsidRPr="000217DE" w14:paraId="497EEEE0" w14:textId="77777777" w:rsidTr="002E0BB7">
        <w:trPr>
          <w:trHeight w:val="300"/>
        </w:trPr>
        <w:tc>
          <w:tcPr>
            <w:tcW w:w="1300" w:type="dxa"/>
            <w:tcBorders>
              <w:top w:val="nil"/>
              <w:left w:val="single" w:sz="4" w:space="0" w:color="A6A6A6"/>
              <w:bottom w:val="single" w:sz="4" w:space="0" w:color="A6A6A6"/>
              <w:right w:val="single" w:sz="4" w:space="0" w:color="A6A6A6"/>
            </w:tcBorders>
            <w:shd w:val="clear" w:color="000000" w:fill="BDD7EE"/>
            <w:vAlign w:val="bottom"/>
            <w:hideMark/>
          </w:tcPr>
          <w:p w14:paraId="4BBE6ADF" w14:textId="77777777" w:rsidR="00522C3A" w:rsidRPr="000217DE" w:rsidRDefault="00522C3A" w:rsidP="002E0BB7">
            <w:pPr>
              <w:spacing w:after="0" w:line="240" w:lineRule="auto"/>
              <w:jc w:val="center"/>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16</w:t>
            </w:r>
          </w:p>
        </w:tc>
        <w:tc>
          <w:tcPr>
            <w:tcW w:w="3400" w:type="dxa"/>
            <w:tcBorders>
              <w:top w:val="nil"/>
              <w:left w:val="nil"/>
              <w:bottom w:val="single" w:sz="4" w:space="0" w:color="A6A6A6"/>
              <w:right w:val="single" w:sz="4" w:space="0" w:color="A6A6A6"/>
            </w:tcBorders>
            <w:shd w:val="clear" w:color="000000" w:fill="BDD7EE"/>
            <w:vAlign w:val="bottom"/>
            <w:hideMark/>
          </w:tcPr>
          <w:p w14:paraId="6316D8E8"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 xml:space="preserve">Bus </w:t>
            </w:r>
          </w:p>
        </w:tc>
        <w:tc>
          <w:tcPr>
            <w:tcW w:w="2220" w:type="dxa"/>
            <w:tcBorders>
              <w:top w:val="nil"/>
              <w:left w:val="nil"/>
              <w:bottom w:val="single" w:sz="4" w:space="0" w:color="A6A6A6"/>
              <w:right w:val="single" w:sz="4" w:space="0" w:color="A6A6A6"/>
            </w:tcBorders>
            <w:shd w:val="clear" w:color="000000" w:fill="BDD7EE"/>
            <w:vAlign w:val="bottom"/>
            <w:hideMark/>
          </w:tcPr>
          <w:p w14:paraId="7E8C2BB2"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Third Party</w:t>
            </w:r>
          </w:p>
        </w:tc>
        <w:tc>
          <w:tcPr>
            <w:tcW w:w="2220" w:type="dxa"/>
            <w:tcBorders>
              <w:top w:val="nil"/>
              <w:left w:val="nil"/>
              <w:bottom w:val="single" w:sz="4" w:space="0" w:color="A6A6A6"/>
              <w:right w:val="single" w:sz="4" w:space="0" w:color="A6A6A6"/>
            </w:tcBorders>
            <w:shd w:val="clear" w:color="000000" w:fill="BDD7EE"/>
            <w:vAlign w:val="bottom"/>
            <w:hideMark/>
          </w:tcPr>
          <w:p w14:paraId="62754FB0" w14:textId="133B0C75"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 xml:space="preserve">Tariff </w:t>
            </w:r>
            <w:r w:rsidR="004F0F98">
              <w:rPr>
                <w:rFonts w:ascii="Calibri" w:eastAsia="Times New Roman" w:hAnsi="Calibri" w:cs="Calibri"/>
                <w:color w:val="1F4E78"/>
                <w:lang w:val="en-IN" w:eastAsia="en-IN"/>
              </w:rPr>
              <w:t>Contribution</w:t>
            </w:r>
          </w:p>
        </w:tc>
      </w:tr>
      <w:tr w:rsidR="00522C3A" w:rsidRPr="000217DE" w14:paraId="7F309E9D" w14:textId="77777777" w:rsidTr="002E0BB7">
        <w:trPr>
          <w:trHeight w:val="300"/>
        </w:trPr>
        <w:tc>
          <w:tcPr>
            <w:tcW w:w="1300" w:type="dxa"/>
            <w:tcBorders>
              <w:top w:val="nil"/>
              <w:left w:val="single" w:sz="4" w:space="0" w:color="A6A6A6"/>
              <w:bottom w:val="single" w:sz="4" w:space="0" w:color="A6A6A6"/>
              <w:right w:val="single" w:sz="4" w:space="0" w:color="A6A6A6"/>
            </w:tcBorders>
            <w:shd w:val="clear" w:color="000000" w:fill="DDEBF7"/>
            <w:vAlign w:val="bottom"/>
            <w:hideMark/>
          </w:tcPr>
          <w:p w14:paraId="259EDC58" w14:textId="77777777" w:rsidR="00522C3A" w:rsidRPr="000217DE" w:rsidRDefault="00522C3A" w:rsidP="002E0BB7">
            <w:pPr>
              <w:spacing w:after="0" w:line="240" w:lineRule="auto"/>
              <w:jc w:val="center"/>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17</w:t>
            </w:r>
          </w:p>
        </w:tc>
        <w:tc>
          <w:tcPr>
            <w:tcW w:w="3400" w:type="dxa"/>
            <w:tcBorders>
              <w:top w:val="nil"/>
              <w:left w:val="nil"/>
              <w:bottom w:val="single" w:sz="4" w:space="0" w:color="A6A6A6"/>
              <w:right w:val="single" w:sz="4" w:space="0" w:color="A6A6A6"/>
            </w:tcBorders>
            <w:shd w:val="clear" w:color="000000" w:fill="DDEBF7"/>
            <w:vAlign w:val="bottom"/>
            <w:hideMark/>
          </w:tcPr>
          <w:p w14:paraId="5A77F50F"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Mobile Equipment</w:t>
            </w:r>
          </w:p>
        </w:tc>
        <w:tc>
          <w:tcPr>
            <w:tcW w:w="2220" w:type="dxa"/>
            <w:tcBorders>
              <w:top w:val="nil"/>
              <w:left w:val="nil"/>
              <w:bottom w:val="single" w:sz="4" w:space="0" w:color="A6A6A6"/>
              <w:right w:val="single" w:sz="4" w:space="0" w:color="A6A6A6"/>
            </w:tcBorders>
            <w:shd w:val="clear" w:color="000000" w:fill="DDEBF7"/>
            <w:vAlign w:val="bottom"/>
            <w:hideMark/>
          </w:tcPr>
          <w:p w14:paraId="4701192A"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Comprehensive</w:t>
            </w:r>
          </w:p>
        </w:tc>
        <w:tc>
          <w:tcPr>
            <w:tcW w:w="2220" w:type="dxa"/>
            <w:tcBorders>
              <w:top w:val="nil"/>
              <w:left w:val="nil"/>
              <w:bottom w:val="single" w:sz="4" w:space="0" w:color="A6A6A6"/>
              <w:right w:val="single" w:sz="4" w:space="0" w:color="A6A6A6"/>
            </w:tcBorders>
            <w:shd w:val="clear" w:color="000000" w:fill="DDEBF7"/>
            <w:vAlign w:val="bottom"/>
            <w:hideMark/>
          </w:tcPr>
          <w:p w14:paraId="102F3C7F" w14:textId="1778C63D"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 xml:space="preserve">Tariff </w:t>
            </w:r>
            <w:r w:rsidR="004F0F98">
              <w:rPr>
                <w:rFonts w:ascii="Calibri" w:eastAsia="Times New Roman" w:hAnsi="Calibri" w:cs="Calibri"/>
                <w:color w:val="1F4E78"/>
                <w:lang w:val="en-IN" w:eastAsia="en-IN"/>
              </w:rPr>
              <w:t>Contribution</w:t>
            </w:r>
          </w:p>
        </w:tc>
      </w:tr>
      <w:tr w:rsidR="00522C3A" w:rsidRPr="000217DE" w14:paraId="208559D6" w14:textId="77777777" w:rsidTr="002E0BB7">
        <w:trPr>
          <w:trHeight w:val="300"/>
        </w:trPr>
        <w:tc>
          <w:tcPr>
            <w:tcW w:w="1300" w:type="dxa"/>
            <w:tcBorders>
              <w:top w:val="nil"/>
              <w:left w:val="single" w:sz="4" w:space="0" w:color="A6A6A6"/>
              <w:bottom w:val="single" w:sz="4" w:space="0" w:color="A6A6A6"/>
              <w:right w:val="single" w:sz="4" w:space="0" w:color="A6A6A6"/>
            </w:tcBorders>
            <w:shd w:val="clear" w:color="000000" w:fill="DDEBF7"/>
            <w:vAlign w:val="bottom"/>
            <w:hideMark/>
          </w:tcPr>
          <w:p w14:paraId="0741DC02" w14:textId="77777777" w:rsidR="00522C3A" w:rsidRPr="000217DE" w:rsidRDefault="00522C3A" w:rsidP="002E0BB7">
            <w:pPr>
              <w:spacing w:after="0" w:line="240" w:lineRule="auto"/>
              <w:jc w:val="center"/>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18</w:t>
            </w:r>
          </w:p>
        </w:tc>
        <w:tc>
          <w:tcPr>
            <w:tcW w:w="3400" w:type="dxa"/>
            <w:tcBorders>
              <w:top w:val="nil"/>
              <w:left w:val="nil"/>
              <w:bottom w:val="single" w:sz="4" w:space="0" w:color="A6A6A6"/>
              <w:right w:val="single" w:sz="4" w:space="0" w:color="A6A6A6"/>
            </w:tcBorders>
            <w:shd w:val="clear" w:color="000000" w:fill="DDEBF7"/>
            <w:vAlign w:val="bottom"/>
            <w:hideMark/>
          </w:tcPr>
          <w:p w14:paraId="04A1ECA8"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Mobile Equipment</w:t>
            </w:r>
          </w:p>
        </w:tc>
        <w:tc>
          <w:tcPr>
            <w:tcW w:w="2220" w:type="dxa"/>
            <w:tcBorders>
              <w:top w:val="nil"/>
              <w:left w:val="nil"/>
              <w:bottom w:val="single" w:sz="4" w:space="0" w:color="A6A6A6"/>
              <w:right w:val="single" w:sz="4" w:space="0" w:color="A6A6A6"/>
            </w:tcBorders>
            <w:shd w:val="clear" w:color="000000" w:fill="DDEBF7"/>
            <w:vAlign w:val="bottom"/>
            <w:hideMark/>
          </w:tcPr>
          <w:p w14:paraId="530097C9"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TPFT</w:t>
            </w:r>
          </w:p>
        </w:tc>
        <w:tc>
          <w:tcPr>
            <w:tcW w:w="2220" w:type="dxa"/>
            <w:tcBorders>
              <w:top w:val="nil"/>
              <w:left w:val="nil"/>
              <w:bottom w:val="single" w:sz="4" w:space="0" w:color="A6A6A6"/>
              <w:right w:val="single" w:sz="4" w:space="0" w:color="A6A6A6"/>
            </w:tcBorders>
            <w:shd w:val="clear" w:color="000000" w:fill="DDEBF7"/>
            <w:vAlign w:val="bottom"/>
            <w:hideMark/>
          </w:tcPr>
          <w:p w14:paraId="58CBE10B" w14:textId="01E3112F"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 xml:space="preserve">Tariff </w:t>
            </w:r>
            <w:r w:rsidR="004F0F98">
              <w:rPr>
                <w:rFonts w:ascii="Calibri" w:eastAsia="Times New Roman" w:hAnsi="Calibri" w:cs="Calibri"/>
                <w:color w:val="1F4E78"/>
                <w:lang w:val="en-IN" w:eastAsia="en-IN"/>
              </w:rPr>
              <w:t>Contribution</w:t>
            </w:r>
          </w:p>
        </w:tc>
      </w:tr>
      <w:tr w:rsidR="00522C3A" w:rsidRPr="000217DE" w14:paraId="736DAAEA" w14:textId="77777777" w:rsidTr="002E0BB7">
        <w:trPr>
          <w:trHeight w:val="300"/>
        </w:trPr>
        <w:tc>
          <w:tcPr>
            <w:tcW w:w="1300" w:type="dxa"/>
            <w:tcBorders>
              <w:top w:val="nil"/>
              <w:left w:val="single" w:sz="4" w:space="0" w:color="A6A6A6"/>
              <w:bottom w:val="single" w:sz="4" w:space="0" w:color="A6A6A6"/>
              <w:right w:val="single" w:sz="4" w:space="0" w:color="A6A6A6"/>
            </w:tcBorders>
            <w:shd w:val="clear" w:color="000000" w:fill="DDEBF7"/>
            <w:vAlign w:val="bottom"/>
            <w:hideMark/>
          </w:tcPr>
          <w:p w14:paraId="36D41D5E" w14:textId="77777777" w:rsidR="00522C3A" w:rsidRPr="000217DE" w:rsidRDefault="00522C3A" w:rsidP="002E0BB7">
            <w:pPr>
              <w:spacing w:after="0" w:line="240" w:lineRule="auto"/>
              <w:jc w:val="center"/>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19</w:t>
            </w:r>
          </w:p>
        </w:tc>
        <w:tc>
          <w:tcPr>
            <w:tcW w:w="3400" w:type="dxa"/>
            <w:tcBorders>
              <w:top w:val="nil"/>
              <w:left w:val="nil"/>
              <w:bottom w:val="single" w:sz="4" w:space="0" w:color="A6A6A6"/>
              <w:right w:val="single" w:sz="4" w:space="0" w:color="A6A6A6"/>
            </w:tcBorders>
            <w:shd w:val="clear" w:color="000000" w:fill="DDEBF7"/>
            <w:vAlign w:val="bottom"/>
            <w:hideMark/>
          </w:tcPr>
          <w:p w14:paraId="02776297"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Mobile Equipment</w:t>
            </w:r>
          </w:p>
        </w:tc>
        <w:tc>
          <w:tcPr>
            <w:tcW w:w="2220" w:type="dxa"/>
            <w:tcBorders>
              <w:top w:val="nil"/>
              <w:left w:val="nil"/>
              <w:bottom w:val="single" w:sz="4" w:space="0" w:color="A6A6A6"/>
              <w:right w:val="single" w:sz="4" w:space="0" w:color="A6A6A6"/>
            </w:tcBorders>
            <w:shd w:val="clear" w:color="000000" w:fill="DDEBF7"/>
            <w:vAlign w:val="bottom"/>
            <w:hideMark/>
          </w:tcPr>
          <w:p w14:paraId="390DDA40" w14:textId="77777777"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Third Party</w:t>
            </w:r>
          </w:p>
        </w:tc>
        <w:tc>
          <w:tcPr>
            <w:tcW w:w="2220" w:type="dxa"/>
            <w:tcBorders>
              <w:top w:val="nil"/>
              <w:left w:val="nil"/>
              <w:bottom w:val="single" w:sz="4" w:space="0" w:color="A6A6A6"/>
              <w:right w:val="single" w:sz="4" w:space="0" w:color="A6A6A6"/>
            </w:tcBorders>
            <w:shd w:val="clear" w:color="000000" w:fill="DDEBF7"/>
            <w:vAlign w:val="bottom"/>
            <w:hideMark/>
          </w:tcPr>
          <w:p w14:paraId="637AA736" w14:textId="2DB34DC3" w:rsidR="00522C3A" w:rsidRPr="000217DE" w:rsidRDefault="00522C3A" w:rsidP="002E0BB7">
            <w:pPr>
              <w:spacing w:after="0" w:line="240" w:lineRule="auto"/>
              <w:rPr>
                <w:rFonts w:ascii="Calibri" w:eastAsia="Times New Roman" w:hAnsi="Calibri" w:cs="Calibri"/>
                <w:color w:val="1F4E78"/>
                <w:lang w:val="en-IN" w:eastAsia="en-IN"/>
              </w:rPr>
            </w:pPr>
            <w:r w:rsidRPr="000217DE">
              <w:rPr>
                <w:rFonts w:ascii="Calibri" w:eastAsia="Times New Roman" w:hAnsi="Calibri" w:cs="Calibri"/>
                <w:color w:val="1F4E78"/>
                <w:lang w:val="en-IN" w:eastAsia="en-IN"/>
              </w:rPr>
              <w:t xml:space="preserve">Tariff </w:t>
            </w:r>
            <w:r w:rsidR="004F0F98">
              <w:rPr>
                <w:rFonts w:ascii="Calibri" w:eastAsia="Times New Roman" w:hAnsi="Calibri" w:cs="Calibri"/>
                <w:color w:val="1F4E78"/>
                <w:lang w:val="en-IN" w:eastAsia="en-IN"/>
              </w:rPr>
              <w:t>Contribution</w:t>
            </w:r>
          </w:p>
        </w:tc>
      </w:tr>
    </w:tbl>
    <w:p w14:paraId="6F823E3F" w14:textId="5C300D22" w:rsidR="00D210EF" w:rsidRDefault="002E0BB7" w:rsidP="00D210EF">
      <w:r>
        <w:br w:type="textWrapping" w:clear="all"/>
      </w:r>
    </w:p>
    <w:p w14:paraId="512F67E1" w14:textId="77777777" w:rsidR="00EF277B" w:rsidRDefault="00EF277B" w:rsidP="00D210EF"/>
    <w:p w14:paraId="26029A42" w14:textId="4C3695CF" w:rsidR="00BB208B" w:rsidRPr="000217DE" w:rsidRDefault="00BB208B" w:rsidP="00BB208B">
      <w:r w:rsidRPr="000217DE">
        <w:lastRenderedPageBreak/>
        <w:t xml:space="preserve">For Private Car and Motor Cycle the De-Tariff </w:t>
      </w:r>
      <w:r w:rsidR="004F0F98">
        <w:t>Contribution</w:t>
      </w:r>
      <w:r w:rsidRPr="000217DE">
        <w:t xml:space="preserve"> for Comprehensive and TPFT Coverage shall be calculated in the </w:t>
      </w:r>
      <w:ins w:id="234" w:author="Sampathkumar Chinnaswamy" w:date="2023-06-21T17:20:00Z">
        <w:r w:rsidR="000D3A53">
          <w:t xml:space="preserve">Rules and </w:t>
        </w:r>
      </w:ins>
      <w:r w:rsidRPr="000217DE">
        <w:t xml:space="preserve">Rating </w:t>
      </w:r>
      <w:del w:id="235" w:author="Sampathkumar Chinnaswamy" w:date="2023-06-21T17:20:00Z">
        <w:r w:rsidRPr="000217DE" w:rsidDel="000D3A53">
          <w:delText xml:space="preserve">/ Rule </w:delText>
        </w:r>
      </w:del>
      <w:r w:rsidRPr="000217DE">
        <w:t xml:space="preserve">Engine as per the GLM Sheet and the calculated De-Tariff </w:t>
      </w:r>
      <w:r w:rsidR="004F0F98">
        <w:t>Contribution</w:t>
      </w:r>
      <w:r w:rsidRPr="000217DE">
        <w:t xml:space="preserve"> shall be sent in the Response Service to the Front End System.</w:t>
      </w:r>
    </w:p>
    <w:p w14:paraId="1129C098" w14:textId="10002B17" w:rsidR="00BB208B" w:rsidRPr="000217DE" w:rsidRDefault="00BB208B" w:rsidP="00BB208B">
      <w:r w:rsidRPr="000217DE">
        <w:t xml:space="preserve">For Private Car and Motor Cycle the Tariff </w:t>
      </w:r>
      <w:r w:rsidR="004F0F98">
        <w:t>Contribution</w:t>
      </w:r>
      <w:r w:rsidRPr="000217DE">
        <w:t xml:space="preserve"> for Third Party Coverage </w:t>
      </w:r>
      <w:r w:rsidR="00DD0986" w:rsidRPr="000217DE">
        <w:t xml:space="preserve">also </w:t>
      </w:r>
      <w:r w:rsidRPr="000217DE">
        <w:t xml:space="preserve">shall be calculated in the </w:t>
      </w:r>
      <w:ins w:id="236" w:author="Sampathkumar Chinnaswamy" w:date="2023-06-21T17:20:00Z">
        <w:r w:rsidR="000D3A53">
          <w:t xml:space="preserve">Rules and </w:t>
        </w:r>
      </w:ins>
      <w:r w:rsidRPr="000217DE">
        <w:t xml:space="preserve">Rating </w:t>
      </w:r>
      <w:del w:id="237" w:author="Sampathkumar Chinnaswamy" w:date="2023-06-21T17:20:00Z">
        <w:r w:rsidRPr="000217DE" w:rsidDel="000D3A53">
          <w:delText xml:space="preserve">/ Rule </w:delText>
        </w:r>
      </w:del>
      <w:r w:rsidRPr="000217DE">
        <w:t xml:space="preserve">Engine as per the GLM Sheet and the calculated Tariff </w:t>
      </w:r>
      <w:r w:rsidR="004F0F98">
        <w:t>Contribution</w:t>
      </w:r>
      <w:r w:rsidRPr="000217DE">
        <w:t xml:space="preserve"> shall be sent in the Response Service to the Front End System.</w:t>
      </w:r>
    </w:p>
    <w:p w14:paraId="7C06933A" w14:textId="77777777" w:rsidR="00B16A8E" w:rsidRDefault="00AD65BB" w:rsidP="00BB208B">
      <w:pPr>
        <w:rPr>
          <w:ins w:id="238" w:author="Sampathkumar Chinnaswamy" w:date="2023-06-22T13:58:00Z"/>
        </w:rPr>
      </w:pPr>
      <w:commentRangeStart w:id="239"/>
      <w:commentRangeStart w:id="240"/>
      <w:r w:rsidRPr="000217DE">
        <w:t xml:space="preserve">For Commercial Vehicles, </w:t>
      </w:r>
      <w:r w:rsidR="00BB208B" w:rsidRPr="000217DE">
        <w:t xml:space="preserve">Tariff </w:t>
      </w:r>
      <w:r w:rsidR="004F0F98">
        <w:t>Contribution</w:t>
      </w:r>
      <w:r w:rsidR="00BB208B" w:rsidRPr="000217DE">
        <w:t xml:space="preserve"> </w:t>
      </w:r>
      <w:r w:rsidRPr="000217DE">
        <w:t>for Comprehensive, TPFT and Third Party shall be c</w:t>
      </w:r>
      <w:r w:rsidR="00BB208B" w:rsidRPr="000217DE">
        <w:t>alculated in the</w:t>
      </w:r>
      <w:ins w:id="241" w:author="Sampathkumar Chinnaswamy" w:date="2023-06-21T17:20:00Z">
        <w:r w:rsidR="000D3A53">
          <w:t xml:space="preserve"> Rules and </w:t>
        </w:r>
      </w:ins>
      <w:del w:id="242" w:author="Sampathkumar Chinnaswamy" w:date="2023-06-21T17:21:00Z">
        <w:r w:rsidR="00BB208B" w:rsidRPr="000217DE" w:rsidDel="000D3A53">
          <w:delText xml:space="preserve"> </w:delText>
        </w:r>
      </w:del>
      <w:r w:rsidR="00BB208B" w:rsidRPr="000217DE">
        <w:t xml:space="preserve">Rating </w:t>
      </w:r>
      <w:del w:id="243" w:author="Sampathkumar Chinnaswamy" w:date="2023-06-21T17:21:00Z">
        <w:r w:rsidR="00BB208B" w:rsidRPr="000217DE" w:rsidDel="000D3A53">
          <w:delText xml:space="preserve">/ </w:delText>
        </w:r>
      </w:del>
      <w:del w:id="244" w:author="Sampathkumar Chinnaswamy" w:date="2023-06-21T17:26:00Z">
        <w:r w:rsidR="00BB208B" w:rsidRPr="000217DE" w:rsidDel="00425FC3">
          <w:delText xml:space="preserve">Rule </w:delText>
        </w:r>
      </w:del>
      <w:r w:rsidR="00BB208B" w:rsidRPr="000217DE">
        <w:t xml:space="preserve">Engine and the Tariff </w:t>
      </w:r>
      <w:r w:rsidR="004F0F98">
        <w:t>Contribution</w:t>
      </w:r>
      <w:r w:rsidR="00BB208B" w:rsidRPr="000217DE">
        <w:t xml:space="preserve"> shall be sent in the Response Service to the Front End System. </w:t>
      </w:r>
      <w:commentRangeEnd w:id="239"/>
      <w:r w:rsidR="00B72DA5">
        <w:rPr>
          <w:rStyle w:val="CommentReference"/>
        </w:rPr>
        <w:commentReference w:id="239"/>
      </w:r>
      <w:commentRangeEnd w:id="240"/>
    </w:p>
    <w:p w14:paraId="4CE489FA" w14:textId="78E0280F" w:rsidR="00BB208B" w:rsidRPr="000217DE" w:rsidRDefault="00B16A8E" w:rsidP="00BB208B">
      <w:ins w:id="245" w:author="Sampathkumar Chinnaswamy" w:date="2023-06-22T13:58:00Z">
        <w:r>
          <w:t xml:space="preserve">In future for Commercial </w:t>
        </w:r>
      </w:ins>
      <w:ins w:id="246" w:author="Sampathkumar Chinnaswamy" w:date="2023-06-22T13:59:00Z">
        <w:r>
          <w:t xml:space="preserve">Vehicle user can compute the De-Tariff Contribution. </w:t>
        </w:r>
      </w:ins>
      <w:r w:rsidR="00F80980">
        <w:rPr>
          <w:rStyle w:val="CommentReference"/>
        </w:rPr>
        <w:commentReference w:id="240"/>
      </w:r>
    </w:p>
    <w:p w14:paraId="6C252ED6" w14:textId="7AB0C2A8" w:rsidR="00A57002" w:rsidRPr="000217DE" w:rsidRDefault="00A57002" w:rsidP="00A57002">
      <w:pPr>
        <w:pStyle w:val="Heading3"/>
        <w:spacing w:after="240"/>
        <w:ind w:left="720"/>
      </w:pPr>
      <w:bookmarkStart w:id="247" w:name="_Toc139454123"/>
      <w:r w:rsidRPr="000217DE">
        <w:t>Extra Coverages Maintenance in Rule</w:t>
      </w:r>
      <w:ins w:id="248" w:author="Sampathkumar Chinnaswamy" w:date="2023-06-21T17:21:00Z">
        <w:r w:rsidR="005B210C">
          <w:t>s</w:t>
        </w:r>
      </w:ins>
      <w:ins w:id="249" w:author="Sampathkumar Chinnaswamy" w:date="2023-06-21T17:03:00Z">
        <w:r w:rsidR="005A5D81">
          <w:t xml:space="preserve"> and </w:t>
        </w:r>
      </w:ins>
      <w:del w:id="250" w:author="Sampathkumar Chinnaswamy" w:date="2023-06-21T17:03:00Z">
        <w:r w:rsidRPr="000217DE" w:rsidDel="005A5D81">
          <w:delText>/</w:delText>
        </w:r>
      </w:del>
      <w:r w:rsidRPr="000217DE">
        <w:t>Rating Engine</w:t>
      </w:r>
      <w:bookmarkEnd w:id="247"/>
    </w:p>
    <w:p w14:paraId="6982B5A9" w14:textId="6A5A9FBA" w:rsidR="00A57002" w:rsidRPr="000217DE" w:rsidRDefault="00A57002" w:rsidP="00AE6579">
      <w:pPr>
        <w:pStyle w:val="ListParagraph"/>
        <w:numPr>
          <w:ilvl w:val="0"/>
          <w:numId w:val="8"/>
        </w:numPr>
      </w:pPr>
      <w:commentRangeStart w:id="251"/>
      <w:commentRangeStart w:id="252"/>
      <w:r w:rsidRPr="000217DE">
        <w:t>List of Extra Coverages by Vehicle Type, Vehicle Usage and Coverage Type shall be maint</w:t>
      </w:r>
      <w:r w:rsidR="00D02077" w:rsidRPr="000217DE">
        <w:t>ained in the Rule</w:t>
      </w:r>
      <w:ins w:id="253" w:author="Sampathkumar Chinnaswamy" w:date="2023-06-21T17:03:00Z">
        <w:r w:rsidR="005A5D81">
          <w:t xml:space="preserve">s and </w:t>
        </w:r>
      </w:ins>
      <w:del w:id="254" w:author="Sampathkumar Chinnaswamy" w:date="2023-06-21T17:03:00Z">
        <w:r w:rsidR="00D02077" w:rsidRPr="000217DE" w:rsidDel="005A5D81">
          <w:delText>/</w:delText>
        </w:r>
      </w:del>
      <w:r w:rsidR="00D02077" w:rsidRPr="000217DE">
        <w:t>Rating Engine</w:t>
      </w:r>
      <w:commentRangeEnd w:id="251"/>
      <w:r w:rsidR="00E27EEA">
        <w:rPr>
          <w:rStyle w:val="CommentReference"/>
        </w:rPr>
        <w:commentReference w:id="251"/>
      </w:r>
      <w:commentRangeEnd w:id="252"/>
      <w:r w:rsidR="00E333EB">
        <w:rPr>
          <w:rStyle w:val="CommentReference"/>
        </w:rPr>
        <w:commentReference w:id="252"/>
      </w:r>
      <w:ins w:id="255" w:author="Sampathkumar Chinnaswamy" w:date="2023-06-22T14:07:00Z">
        <w:r w:rsidR="00041A26">
          <w:t xml:space="preserve"> </w:t>
        </w:r>
      </w:ins>
    </w:p>
    <w:p w14:paraId="56800037" w14:textId="729B45D7" w:rsidR="00A57002" w:rsidRPr="000217DE" w:rsidDel="000861C2" w:rsidRDefault="00A57002" w:rsidP="00AE6579">
      <w:pPr>
        <w:pStyle w:val="ListParagraph"/>
        <w:numPr>
          <w:ilvl w:val="0"/>
          <w:numId w:val="8"/>
        </w:numPr>
        <w:rPr>
          <w:del w:id="256" w:author="Sampathkumar Chinnaswamy" w:date="2023-06-25T15:16:00Z"/>
        </w:rPr>
      </w:pPr>
      <w:del w:id="257" w:author="Sampathkumar Chinnaswamy" w:date="2023-06-25T15:16:00Z">
        <w:r w:rsidRPr="000217DE" w:rsidDel="000861C2">
          <w:delText>An Interface shall be available in the Rule</w:delText>
        </w:r>
      </w:del>
      <w:del w:id="258" w:author="Sampathkumar Chinnaswamy" w:date="2023-06-21T17:03:00Z">
        <w:r w:rsidRPr="000217DE" w:rsidDel="005A5D81">
          <w:delText xml:space="preserve">/ </w:delText>
        </w:r>
      </w:del>
      <w:del w:id="259" w:author="Sampathkumar Chinnaswamy" w:date="2023-06-25T15:16:00Z">
        <w:r w:rsidRPr="000217DE" w:rsidDel="000861C2">
          <w:delText>Rating Engine to update the List of Extra Coverages</w:delText>
        </w:r>
      </w:del>
    </w:p>
    <w:p w14:paraId="0795266F" w14:textId="228582C2" w:rsidR="00A57002" w:rsidRDefault="00A57002" w:rsidP="00AE6579">
      <w:pPr>
        <w:pStyle w:val="ListParagraph"/>
        <w:numPr>
          <w:ilvl w:val="0"/>
          <w:numId w:val="8"/>
        </w:numPr>
        <w:rPr>
          <w:ins w:id="260" w:author="Sampathkumar Chinnaswamy" w:date="2023-06-23T08:16:00Z"/>
        </w:rPr>
      </w:pPr>
      <w:r w:rsidRPr="000217DE">
        <w:t xml:space="preserve">The </w:t>
      </w:r>
      <w:del w:id="261" w:author="Sampathkumar Chinnaswamy" w:date="2023-06-21T17:04:00Z">
        <w:r w:rsidRPr="000217DE" w:rsidDel="005A5D81">
          <w:delText xml:space="preserve">Rating </w:delText>
        </w:r>
      </w:del>
      <w:ins w:id="262" w:author="Sampathkumar Chinnaswamy" w:date="2023-06-21T17:04:00Z">
        <w:r w:rsidR="005A5D81">
          <w:t xml:space="preserve">Rules and Rating </w:t>
        </w:r>
      </w:ins>
      <w:del w:id="263" w:author="Sampathkumar Chinnaswamy" w:date="2023-06-21T17:04:00Z">
        <w:r w:rsidRPr="000217DE" w:rsidDel="005A5D81">
          <w:delText xml:space="preserve">and Rule </w:delText>
        </w:r>
      </w:del>
      <w:r w:rsidRPr="000217DE">
        <w:t xml:space="preserve">Engine shall have an option </w:t>
      </w:r>
      <w:del w:id="264" w:author="Sampathkumar Chinnaswamy" w:date="2023-06-21T18:07:00Z">
        <w:r w:rsidRPr="000217DE" w:rsidDel="005B4DAF">
          <w:delText xml:space="preserve">for </w:delText>
        </w:r>
        <w:commentRangeStart w:id="265"/>
        <w:commentRangeStart w:id="266"/>
        <w:r w:rsidRPr="000217DE" w:rsidDel="005B4DAF">
          <w:delText xml:space="preserve">Excel </w:delText>
        </w:r>
      </w:del>
      <w:ins w:id="267" w:author="Sampathkumar Chinnaswamy" w:date="2023-06-21T18:07:00Z">
        <w:r w:rsidR="005B4DAF">
          <w:t xml:space="preserve">to </w:t>
        </w:r>
      </w:ins>
      <w:r w:rsidRPr="000217DE">
        <w:t>Upload</w:t>
      </w:r>
      <w:commentRangeEnd w:id="265"/>
      <w:ins w:id="268" w:author="Sampathkumar Chinnaswamy" w:date="2023-06-21T18:07:00Z">
        <w:r w:rsidR="005B4DAF">
          <w:t xml:space="preserve"> with </w:t>
        </w:r>
        <w:proofErr w:type="spellStart"/>
        <w:r w:rsidR="005B4DAF">
          <w:t>xls</w:t>
        </w:r>
        <w:proofErr w:type="spellEnd"/>
        <w:r w:rsidR="005B4DAF">
          <w:t xml:space="preserve">, xlsx, </w:t>
        </w:r>
      </w:ins>
      <w:proofErr w:type="spellStart"/>
      <w:ins w:id="269" w:author="Sampathkumar Chinnaswamy" w:date="2023-06-26T07:07:00Z">
        <w:r w:rsidR="00F228F5">
          <w:t>xlsm</w:t>
        </w:r>
        <w:proofErr w:type="spellEnd"/>
        <w:r w:rsidR="00F228F5">
          <w:t xml:space="preserve"> </w:t>
        </w:r>
      </w:ins>
      <w:del w:id="270" w:author="Sampathkumar Chinnaswamy" w:date="2023-06-21T18:07:00Z">
        <w:r w:rsidR="00F95CB5" w:rsidDel="005B4DAF">
          <w:rPr>
            <w:rStyle w:val="CommentReference"/>
          </w:rPr>
          <w:commentReference w:id="265"/>
        </w:r>
        <w:commentRangeEnd w:id="266"/>
        <w:r w:rsidR="00F80980" w:rsidRPr="005B4DAF" w:rsidDel="005B4DAF">
          <w:rPr>
            <w:rStyle w:val="CommentReference"/>
          </w:rPr>
          <w:commentReference w:id="266"/>
        </w:r>
      </w:del>
      <w:ins w:id="271" w:author="Sampathkumar Chinnaswamy" w:date="2023-06-21T18:07:00Z">
        <w:r w:rsidR="005B4DAF">
          <w:t xml:space="preserve">file format, </w:t>
        </w:r>
      </w:ins>
      <w:del w:id="272" w:author="Sampathkumar Chinnaswamy" w:date="2023-06-21T18:07:00Z">
        <w:r w:rsidRPr="005B4DAF" w:rsidDel="005B4DAF">
          <w:delText xml:space="preserve">, </w:delText>
        </w:r>
      </w:del>
      <w:r w:rsidRPr="005B4DAF">
        <w:t>to add / update the E</w:t>
      </w:r>
      <w:r w:rsidRPr="000217DE">
        <w:t>xtra Coverages</w:t>
      </w:r>
    </w:p>
    <w:p w14:paraId="31AE81BB" w14:textId="0BDAB15D" w:rsidR="000037A0" w:rsidRPr="000217DE" w:rsidRDefault="000037A0" w:rsidP="00AE6579">
      <w:pPr>
        <w:pStyle w:val="ListParagraph"/>
        <w:numPr>
          <w:ilvl w:val="0"/>
          <w:numId w:val="8"/>
        </w:numPr>
      </w:pPr>
      <w:ins w:id="273" w:author="Sampathkumar Chinnaswamy" w:date="2023-06-23T08:20:00Z">
        <w:r>
          <w:t xml:space="preserve">User can add new extra Coverages / edit the existing Extra </w:t>
        </w:r>
      </w:ins>
      <w:ins w:id="274" w:author="Sampathkumar Chinnaswamy" w:date="2023-06-23T08:21:00Z">
        <w:r>
          <w:t>Coverages.</w:t>
        </w:r>
      </w:ins>
    </w:p>
    <w:p w14:paraId="7FF02BBD" w14:textId="6CCF1250" w:rsidR="00A57002" w:rsidRPr="000217DE" w:rsidRDefault="00A57002" w:rsidP="00AE6579">
      <w:pPr>
        <w:pStyle w:val="ListParagraph"/>
        <w:numPr>
          <w:ilvl w:val="0"/>
          <w:numId w:val="8"/>
        </w:numPr>
      </w:pPr>
      <w:r w:rsidRPr="000217DE">
        <w:t xml:space="preserve">The </w:t>
      </w:r>
      <w:ins w:id="275" w:author="Sampathkumar Chinnaswamy" w:date="2023-06-21T17:04:00Z">
        <w:r w:rsidR="005A5D81">
          <w:t xml:space="preserve">Rules and </w:t>
        </w:r>
      </w:ins>
      <w:r w:rsidRPr="000217DE">
        <w:t xml:space="preserve">Rating </w:t>
      </w:r>
      <w:del w:id="276" w:author="Sampathkumar Chinnaswamy" w:date="2023-06-21T17:04:00Z">
        <w:r w:rsidRPr="000217DE" w:rsidDel="005A5D81">
          <w:delText xml:space="preserve">and Rule </w:delText>
        </w:r>
      </w:del>
      <w:r w:rsidRPr="000217DE">
        <w:t>Engine shall have an option to download the Extra Coverages available in the Rule</w:t>
      </w:r>
      <w:ins w:id="277" w:author="Sampathkumar Chinnaswamy" w:date="2023-06-21T17:04:00Z">
        <w:r w:rsidR="005A5D81">
          <w:t xml:space="preserve">s and </w:t>
        </w:r>
      </w:ins>
      <w:del w:id="278" w:author="Sampathkumar Chinnaswamy" w:date="2023-06-21T17:04:00Z">
        <w:r w:rsidRPr="000217DE" w:rsidDel="005A5D81">
          <w:delText>/</w:delText>
        </w:r>
      </w:del>
      <w:r w:rsidRPr="000217DE">
        <w:t xml:space="preserve">Rating Engine, in </w:t>
      </w:r>
      <w:r w:rsidRPr="00C12E54">
        <w:t>Excel</w:t>
      </w:r>
      <w:r w:rsidRPr="000217DE">
        <w:t xml:space="preserve"> format</w:t>
      </w:r>
    </w:p>
    <w:p w14:paraId="3BCAF370" w14:textId="37EA3979" w:rsidR="00A57002" w:rsidRPr="000217DE" w:rsidRDefault="00A57002" w:rsidP="00AE6579">
      <w:pPr>
        <w:pStyle w:val="ListParagraph"/>
        <w:numPr>
          <w:ilvl w:val="0"/>
          <w:numId w:val="8"/>
        </w:numPr>
      </w:pPr>
      <w:r w:rsidRPr="000217DE">
        <w:t>While issue a Quotation / Cover Note, when there is a request from the Front End System, the Rule</w:t>
      </w:r>
      <w:ins w:id="279" w:author="Sampathkumar Chinnaswamy" w:date="2023-06-21T17:05:00Z">
        <w:r w:rsidR="00A33A10">
          <w:t>s</w:t>
        </w:r>
      </w:ins>
      <w:r w:rsidRPr="000217DE">
        <w:t xml:space="preserve"> </w:t>
      </w:r>
      <w:ins w:id="280" w:author="Sampathkumar Chinnaswamy" w:date="2023-06-21T17:04:00Z">
        <w:r w:rsidR="005A5D81">
          <w:t>and</w:t>
        </w:r>
      </w:ins>
      <w:del w:id="281" w:author="Sampathkumar Chinnaswamy" w:date="2023-06-21T17:04:00Z">
        <w:r w:rsidRPr="000217DE" w:rsidDel="005A5D81">
          <w:delText>/</w:delText>
        </w:r>
      </w:del>
      <w:r w:rsidRPr="000217DE">
        <w:t xml:space="preserve"> Rating Engine will share the applicable Extra Coverages</w:t>
      </w:r>
      <w:r w:rsidR="00BE7E35">
        <w:t xml:space="preserve"> along with the Rate</w:t>
      </w:r>
      <w:r w:rsidRPr="000217DE">
        <w:t xml:space="preserve">, based on the Vehicle Type, Vehicle Usage and Coverage Type </w:t>
      </w:r>
      <w:r w:rsidR="00D02077" w:rsidRPr="000217DE">
        <w:t>received in the Request Service</w:t>
      </w:r>
    </w:p>
    <w:p w14:paraId="6D664C18" w14:textId="3EE33EE4" w:rsidR="00A57002" w:rsidRPr="000217DE" w:rsidRDefault="00A57002" w:rsidP="00AE6579">
      <w:pPr>
        <w:pStyle w:val="ListParagraph"/>
        <w:numPr>
          <w:ilvl w:val="0"/>
          <w:numId w:val="8"/>
        </w:numPr>
      </w:pPr>
      <w:commentRangeStart w:id="282"/>
      <w:commentRangeStart w:id="283"/>
      <w:r w:rsidRPr="000217DE">
        <w:t xml:space="preserve">A separate Web Service </w:t>
      </w:r>
      <w:ins w:id="284" w:author="Sampathkumar Chinnaswamy" w:date="2023-06-23T12:58:00Z">
        <w:r w:rsidR="00E333EB">
          <w:t>(API</w:t>
        </w:r>
      </w:ins>
      <w:ins w:id="285" w:author="Sampathkumar Chinnaswamy" w:date="2023-06-23T12:59:00Z">
        <w:r w:rsidR="00E333EB">
          <w:t xml:space="preserve">) </w:t>
        </w:r>
      </w:ins>
      <w:r w:rsidR="00314F8D" w:rsidRPr="000217DE">
        <w:t xml:space="preserve">– </w:t>
      </w:r>
      <w:del w:id="286" w:author="Unknown">
        <w:r w:rsidR="005742FC" w:rsidRPr="002C5B99" w:rsidDel="002C5B99">
          <w:fldChar w:fldCharType="begin"/>
        </w:r>
        <w:r w:rsidR="005742FC" w:rsidRPr="002C5B99" w:rsidDel="002C5B99">
          <w:delInstrText xml:space="preserve"> HYPERLINK \l "_Extra_Coverage_Service" </w:delInstrText>
        </w:r>
        <w:r w:rsidR="005742FC" w:rsidRPr="002C5B99" w:rsidDel="002C5B99">
          <w:fldChar w:fldCharType="separate"/>
        </w:r>
        <w:r w:rsidR="00314F8D" w:rsidRPr="002C5B99" w:rsidDel="002C5B99">
          <w:delText>Extra Coverage Service</w:delText>
        </w:r>
        <w:r w:rsidR="005742FC" w:rsidRPr="002C5B99" w:rsidDel="002C5B99">
          <w:fldChar w:fldCharType="end"/>
        </w:r>
      </w:del>
      <w:ins w:id="287" w:author="Sampathkumar Chinnaswamy" w:date="2023-06-27T12:37:00Z">
        <w:r w:rsidR="002C5B99" w:rsidRPr="002C5B99">
          <w:t>Extra Coverage Service</w:t>
        </w:r>
      </w:ins>
      <w:r w:rsidR="00314F8D" w:rsidRPr="000217DE">
        <w:t xml:space="preserve"> </w:t>
      </w:r>
      <w:r w:rsidRPr="000217DE">
        <w:t>will be available to share the applicable Extra Coverages with front end System</w:t>
      </w:r>
      <w:commentRangeEnd w:id="282"/>
      <w:r w:rsidR="00E27EEA">
        <w:rPr>
          <w:rStyle w:val="CommentReference"/>
        </w:rPr>
        <w:commentReference w:id="282"/>
      </w:r>
      <w:commentRangeEnd w:id="283"/>
      <w:r w:rsidR="00B83C60">
        <w:rPr>
          <w:rStyle w:val="CommentReference"/>
        </w:rPr>
        <w:commentReference w:id="283"/>
      </w:r>
    </w:p>
    <w:p w14:paraId="507A9C4A" w14:textId="3736148E" w:rsidR="00AE1DD3" w:rsidRPr="00AE1DD3" w:rsidRDefault="00427BD3" w:rsidP="00AE6579">
      <w:pPr>
        <w:pStyle w:val="ListParagraph"/>
        <w:numPr>
          <w:ilvl w:val="0"/>
          <w:numId w:val="8"/>
        </w:numPr>
        <w:rPr>
          <w:rStyle w:val="Hyperlink"/>
          <w:color w:val="auto"/>
          <w:u w:val="none"/>
        </w:rPr>
      </w:pPr>
      <w:r w:rsidRPr="000217DE">
        <w:t xml:space="preserve">Refer the attached excel file for </w:t>
      </w:r>
      <w:commentRangeStart w:id="288"/>
      <w:commentRangeStart w:id="289"/>
      <w:r>
        <w:fldChar w:fldCharType="begin"/>
      </w:r>
      <w:r>
        <w:instrText>HYPERLINK \l "ExtraCoverageFormulasandRate"</w:instrText>
      </w:r>
      <w:r>
        <w:fldChar w:fldCharType="separate"/>
      </w:r>
      <w:r w:rsidRPr="000217DE">
        <w:rPr>
          <w:rStyle w:val="Hyperlink"/>
        </w:rPr>
        <w:t>Master List of Coverages</w:t>
      </w:r>
      <w:r>
        <w:rPr>
          <w:rStyle w:val="Hyperlink"/>
        </w:rPr>
        <w:fldChar w:fldCharType="end"/>
      </w:r>
      <w:r w:rsidR="00D74349">
        <w:rPr>
          <w:rStyle w:val="Hyperlink"/>
        </w:rPr>
        <w:t xml:space="preserve">. </w:t>
      </w:r>
      <w:commentRangeEnd w:id="288"/>
      <w:r w:rsidR="005253BD">
        <w:rPr>
          <w:rStyle w:val="CommentReference"/>
        </w:rPr>
        <w:commentReference w:id="288"/>
      </w:r>
      <w:commentRangeEnd w:id="289"/>
      <w:r w:rsidR="005D75A4">
        <w:rPr>
          <w:rStyle w:val="CommentReference"/>
        </w:rPr>
        <w:commentReference w:id="289"/>
      </w:r>
      <w:ins w:id="290" w:author="Sampathkumar Chinnaswamy" w:date="2023-06-23T08:09:00Z">
        <w:r w:rsidR="00AE1DD3">
          <w:rPr>
            <w:rStyle w:val="Hyperlink"/>
          </w:rPr>
          <w:t xml:space="preserve">Sheet Name: </w:t>
        </w:r>
        <w:proofErr w:type="spellStart"/>
        <w:r w:rsidR="00AE1DD3" w:rsidRPr="00AE1DD3">
          <w:rPr>
            <w:rStyle w:val="Hyperlink"/>
          </w:rPr>
          <w:t>AdditlBenTagtoSubClass</w:t>
        </w:r>
        <w:proofErr w:type="spellEnd"/>
        <w:r w:rsidR="00AE1DD3">
          <w:rPr>
            <w:rStyle w:val="Hyperlink"/>
          </w:rPr>
          <w:t xml:space="preserve"> and </w:t>
        </w:r>
        <w:proofErr w:type="spellStart"/>
        <w:r w:rsidR="00AE1DD3" w:rsidRPr="00AE1DD3">
          <w:rPr>
            <w:rStyle w:val="Hyperlink"/>
          </w:rPr>
          <w:t>SubClassCode</w:t>
        </w:r>
      </w:ins>
      <w:proofErr w:type="spellEnd"/>
      <w:ins w:id="291" w:author="Sampathkumar Chinnaswamy" w:date="2023-06-23T08:14:00Z">
        <w:r w:rsidR="004B6A59">
          <w:rPr>
            <w:rStyle w:val="Hyperlink"/>
          </w:rPr>
          <w:t xml:space="preserve"> </w:t>
        </w:r>
      </w:ins>
    </w:p>
    <w:p w14:paraId="1B7590EA" w14:textId="16A07424" w:rsidR="00D74527" w:rsidRDefault="00B2575E" w:rsidP="00AE6579">
      <w:pPr>
        <w:pStyle w:val="ListParagraph"/>
        <w:numPr>
          <w:ilvl w:val="0"/>
          <w:numId w:val="8"/>
        </w:numPr>
        <w:rPr>
          <w:ins w:id="292" w:author="Sampathkumar Chinnaswamy" w:date="2023-06-26T15:22:00Z"/>
          <w:rStyle w:val="Hyperlink"/>
          <w:color w:val="auto"/>
          <w:u w:val="none"/>
        </w:rPr>
      </w:pPr>
      <w:commentRangeStart w:id="293"/>
      <w:commentRangeStart w:id="294"/>
      <w:r>
        <w:rPr>
          <w:rStyle w:val="Hyperlink"/>
          <w:color w:val="auto"/>
          <w:u w:val="none"/>
        </w:rPr>
        <w:t>All the Systems connecting to Rule</w:t>
      </w:r>
      <w:ins w:id="295" w:author="Sampathkumar Chinnaswamy" w:date="2023-06-21T17:05:00Z">
        <w:r w:rsidR="00A33A10">
          <w:rPr>
            <w:rStyle w:val="Hyperlink"/>
            <w:color w:val="auto"/>
            <w:u w:val="none"/>
          </w:rPr>
          <w:t xml:space="preserve">s and </w:t>
        </w:r>
      </w:ins>
      <w:del w:id="296" w:author="Sampathkumar Chinnaswamy" w:date="2023-06-21T17:05:00Z">
        <w:r w:rsidDel="00A33A10">
          <w:rPr>
            <w:rStyle w:val="Hyperlink"/>
            <w:color w:val="auto"/>
            <w:u w:val="none"/>
          </w:rPr>
          <w:delText xml:space="preserve"> / </w:delText>
        </w:r>
      </w:del>
      <w:r>
        <w:rPr>
          <w:rStyle w:val="Hyperlink"/>
          <w:color w:val="auto"/>
          <w:u w:val="none"/>
        </w:rPr>
        <w:t xml:space="preserve">Rating Engine, (FLAS, Premia, </w:t>
      </w:r>
      <w:proofErr w:type="spellStart"/>
      <w:r>
        <w:rPr>
          <w:rStyle w:val="Hyperlink"/>
          <w:color w:val="auto"/>
          <w:u w:val="none"/>
        </w:rPr>
        <w:t>GoApps</w:t>
      </w:r>
      <w:proofErr w:type="spellEnd"/>
      <w:r>
        <w:rPr>
          <w:rStyle w:val="Hyperlink"/>
          <w:color w:val="auto"/>
          <w:u w:val="none"/>
        </w:rPr>
        <w:t xml:space="preserve"> etc.,) </w:t>
      </w:r>
      <w:r w:rsidR="00D74527" w:rsidRPr="00D74527">
        <w:rPr>
          <w:rStyle w:val="Hyperlink"/>
          <w:color w:val="auto"/>
          <w:u w:val="none"/>
        </w:rPr>
        <w:t xml:space="preserve">shall pass the </w:t>
      </w:r>
      <w:r w:rsidR="00D74349">
        <w:rPr>
          <w:rStyle w:val="Hyperlink"/>
          <w:color w:val="auto"/>
          <w:u w:val="none"/>
        </w:rPr>
        <w:t>“</w:t>
      </w:r>
      <w:r w:rsidR="00D74527" w:rsidRPr="00D74527">
        <w:rPr>
          <w:rStyle w:val="Hyperlink"/>
          <w:color w:val="auto"/>
          <w:u w:val="none"/>
        </w:rPr>
        <w:t>SUBCLASSCODE</w:t>
      </w:r>
      <w:r w:rsidR="00D74349">
        <w:rPr>
          <w:rStyle w:val="Hyperlink"/>
          <w:color w:val="auto"/>
          <w:u w:val="none"/>
        </w:rPr>
        <w:t>”</w:t>
      </w:r>
      <w:r w:rsidR="00D74527">
        <w:rPr>
          <w:rStyle w:val="Hyperlink"/>
          <w:color w:val="auto"/>
          <w:u w:val="none"/>
        </w:rPr>
        <w:t xml:space="preserve"> as mentioned in the </w:t>
      </w:r>
      <w:r w:rsidR="00D74349">
        <w:rPr>
          <w:rStyle w:val="Hyperlink"/>
          <w:color w:val="auto"/>
          <w:u w:val="none"/>
        </w:rPr>
        <w:t>worksheet - “</w:t>
      </w:r>
      <w:proofErr w:type="spellStart"/>
      <w:r w:rsidR="00D74349" w:rsidRPr="00D74349">
        <w:rPr>
          <w:rStyle w:val="Hyperlink"/>
          <w:color w:val="auto"/>
          <w:u w:val="none"/>
        </w:rPr>
        <w:t>SubClassCode</w:t>
      </w:r>
      <w:proofErr w:type="spellEnd"/>
      <w:r w:rsidR="00D74349">
        <w:rPr>
          <w:rStyle w:val="Hyperlink"/>
          <w:color w:val="auto"/>
          <w:u w:val="none"/>
        </w:rPr>
        <w:t>”</w:t>
      </w:r>
      <w:r w:rsidR="004610CE">
        <w:rPr>
          <w:rStyle w:val="Hyperlink"/>
          <w:color w:val="auto"/>
          <w:u w:val="none"/>
        </w:rPr>
        <w:t xml:space="preserve"> from the above referred </w:t>
      </w:r>
      <w:r>
        <w:rPr>
          <w:rStyle w:val="Hyperlink"/>
          <w:color w:val="auto"/>
          <w:u w:val="none"/>
        </w:rPr>
        <w:t>excel file</w:t>
      </w:r>
      <w:ins w:id="297" w:author="Sampathkumar Chinnaswamy" w:date="2023-06-26T15:24:00Z">
        <w:r w:rsidR="00943547">
          <w:rPr>
            <w:rStyle w:val="Hyperlink"/>
            <w:color w:val="auto"/>
            <w:u w:val="none"/>
          </w:rPr>
          <w:t xml:space="preserve">. </w:t>
        </w:r>
      </w:ins>
      <w:del w:id="298" w:author="Sampathkumar Chinnaswamy" w:date="2023-06-26T15:24:00Z">
        <w:r w:rsidDel="00943547">
          <w:rPr>
            <w:rStyle w:val="Hyperlink"/>
            <w:color w:val="auto"/>
            <w:u w:val="none"/>
          </w:rPr>
          <w:delText>.</w:delText>
        </w:r>
        <w:commentRangeEnd w:id="293"/>
        <w:r w:rsidR="00E27EEA" w:rsidDel="00943547">
          <w:rPr>
            <w:rStyle w:val="CommentReference"/>
          </w:rPr>
          <w:commentReference w:id="293"/>
        </w:r>
      </w:del>
      <w:commentRangeEnd w:id="294"/>
      <w:r w:rsidR="001B7EBE">
        <w:rPr>
          <w:rStyle w:val="CommentReference"/>
        </w:rPr>
        <w:commentReference w:id="294"/>
      </w:r>
      <w:ins w:id="299" w:author="Sampathkumar Chinnaswamy" w:date="2023-06-26T15:22:00Z">
        <w:r w:rsidR="00943547">
          <w:rPr>
            <w:rStyle w:val="Hyperlink"/>
            <w:color w:val="auto"/>
            <w:u w:val="none"/>
          </w:rPr>
          <w:t xml:space="preserve"> </w:t>
        </w:r>
      </w:ins>
    </w:p>
    <w:p w14:paraId="2C8D8774" w14:textId="67966A0E" w:rsidR="00943547" w:rsidRPr="00303C9C" w:rsidRDefault="00943547" w:rsidP="00AE6579">
      <w:pPr>
        <w:pStyle w:val="ListParagraph"/>
        <w:numPr>
          <w:ilvl w:val="0"/>
          <w:numId w:val="8"/>
        </w:numPr>
        <w:rPr>
          <w:rStyle w:val="Hyperlink"/>
          <w:color w:val="auto"/>
          <w:u w:val="none"/>
        </w:rPr>
      </w:pPr>
      <w:ins w:id="300" w:author="Sampathkumar Chinnaswamy" w:date="2023-06-26T15:24:00Z">
        <w:r w:rsidRPr="00303C9C">
          <w:rPr>
            <w:rStyle w:val="Hyperlink"/>
            <w:color w:val="auto"/>
            <w:u w:val="none"/>
          </w:rPr>
          <w:t xml:space="preserve">The Extra Benefits are applicable based on the </w:t>
        </w:r>
      </w:ins>
      <w:ins w:id="301" w:author="Sampathkumar Chinnaswamy" w:date="2023-06-26T15:22:00Z">
        <w:r w:rsidRPr="00303C9C">
          <w:rPr>
            <w:rStyle w:val="Hyperlink"/>
            <w:color w:val="auto"/>
            <w:u w:val="none"/>
          </w:rPr>
          <w:t xml:space="preserve">Agent </w:t>
        </w:r>
      </w:ins>
      <w:ins w:id="302" w:author="Sampathkumar Chinnaswamy" w:date="2023-06-26T15:26:00Z">
        <w:r w:rsidR="00AC1B24" w:rsidRPr="00303C9C">
          <w:rPr>
            <w:rStyle w:val="Hyperlink"/>
            <w:color w:val="auto"/>
            <w:u w:val="none"/>
          </w:rPr>
          <w:t xml:space="preserve">Pricing </w:t>
        </w:r>
      </w:ins>
      <w:ins w:id="303" w:author="Sampathkumar Chinnaswamy" w:date="2023-06-26T15:23:00Z">
        <w:r w:rsidRPr="00303C9C">
          <w:rPr>
            <w:rStyle w:val="Hyperlink"/>
            <w:color w:val="auto"/>
            <w:u w:val="none"/>
          </w:rPr>
          <w:t xml:space="preserve">Group </w:t>
        </w:r>
      </w:ins>
      <w:ins w:id="304" w:author="Sampathkumar Chinnaswamy" w:date="2023-06-26T15:22:00Z">
        <w:r w:rsidRPr="00303C9C">
          <w:rPr>
            <w:rStyle w:val="Hyperlink"/>
            <w:color w:val="auto"/>
            <w:u w:val="none"/>
          </w:rPr>
          <w:t>Code, Vehicle Make, Age of Vehicle and Coverage</w:t>
        </w:r>
      </w:ins>
      <w:ins w:id="305" w:author="Sampathkumar Chinnaswamy" w:date="2023-06-26T15:24:00Z">
        <w:r w:rsidRPr="00303C9C">
          <w:rPr>
            <w:rStyle w:val="Hyperlink"/>
            <w:color w:val="auto"/>
            <w:u w:val="none"/>
          </w:rPr>
          <w:t xml:space="preserve">. </w:t>
        </w:r>
      </w:ins>
      <w:ins w:id="306" w:author="Sampathkumar Chinnaswamy" w:date="2023-06-26T15:29:00Z">
        <w:r w:rsidR="00303C9C" w:rsidRPr="00303C9C">
          <w:rPr>
            <w:rStyle w:val="Hyperlink"/>
            <w:color w:val="auto"/>
            <w:u w:val="none"/>
          </w:rPr>
          <w:t>Sum Covered, Participant's Age</w:t>
        </w:r>
      </w:ins>
      <w:ins w:id="307" w:author="Sampathkumar Chinnaswamy" w:date="2023-06-28T11:28:00Z">
        <w:r w:rsidR="00CC0AE1">
          <w:rPr>
            <w:rStyle w:val="Hyperlink"/>
            <w:color w:val="auto"/>
            <w:u w:val="none"/>
          </w:rPr>
          <w:t xml:space="preserve"> (Insured </w:t>
        </w:r>
      </w:ins>
      <w:ins w:id="308" w:author="Sampathkumar Chinnaswamy" w:date="2023-06-28T11:29:00Z">
        <w:r w:rsidR="00CC0AE1">
          <w:rPr>
            <w:rStyle w:val="Hyperlink"/>
            <w:color w:val="auto"/>
            <w:u w:val="none"/>
          </w:rPr>
          <w:t>Person</w:t>
        </w:r>
        <w:r w:rsidR="004B74EA">
          <w:rPr>
            <w:rStyle w:val="Hyperlink"/>
            <w:color w:val="auto"/>
            <w:u w:val="none"/>
          </w:rPr>
          <w:t>’</w:t>
        </w:r>
        <w:r w:rsidR="00CC0AE1">
          <w:rPr>
            <w:rStyle w:val="Hyperlink"/>
            <w:color w:val="auto"/>
            <w:u w:val="none"/>
          </w:rPr>
          <w:t>s Age</w:t>
        </w:r>
        <w:proofErr w:type="gramStart"/>
        <w:r w:rsidR="00CC0AE1">
          <w:rPr>
            <w:rStyle w:val="Hyperlink"/>
            <w:color w:val="auto"/>
            <w:u w:val="none"/>
          </w:rPr>
          <w:t xml:space="preserve">) </w:t>
        </w:r>
      </w:ins>
      <w:ins w:id="309" w:author="Sampathkumar Chinnaswamy" w:date="2023-06-26T15:29:00Z">
        <w:r w:rsidR="00303C9C" w:rsidRPr="00303C9C">
          <w:rPr>
            <w:rStyle w:val="Hyperlink"/>
            <w:color w:val="auto"/>
            <w:u w:val="none"/>
          </w:rPr>
          <w:t>,</w:t>
        </w:r>
        <w:proofErr w:type="gramEnd"/>
        <w:r w:rsidR="00303C9C" w:rsidRPr="00303C9C">
          <w:rPr>
            <w:rStyle w:val="Hyperlink"/>
            <w:color w:val="auto"/>
            <w:u w:val="none"/>
          </w:rPr>
          <w:t xml:space="preserve"> Vehicle Usage, and State </w:t>
        </w:r>
      </w:ins>
      <w:ins w:id="310" w:author="Sampathkumar Chinnaswamy" w:date="2023-06-26T15:30:00Z">
        <w:r w:rsidR="00303C9C" w:rsidRPr="00303C9C">
          <w:rPr>
            <w:rStyle w:val="Hyperlink"/>
            <w:color w:val="auto"/>
            <w:u w:val="none"/>
          </w:rPr>
          <w:t xml:space="preserve">shall added as additional criteria for </w:t>
        </w:r>
      </w:ins>
      <w:ins w:id="311" w:author="Sampathkumar Chinnaswamy" w:date="2023-06-26T15:25:00Z">
        <w:r w:rsidRPr="00303C9C">
          <w:rPr>
            <w:rStyle w:val="Hyperlink"/>
            <w:color w:val="auto"/>
            <w:u w:val="none"/>
          </w:rPr>
          <w:t>Extra Benefits</w:t>
        </w:r>
      </w:ins>
      <w:ins w:id="312" w:author="Sampathkumar Chinnaswamy" w:date="2023-06-26T15:24:00Z">
        <w:r w:rsidRPr="00303C9C">
          <w:rPr>
            <w:rStyle w:val="Hyperlink"/>
            <w:color w:val="auto"/>
            <w:u w:val="none"/>
          </w:rPr>
          <w:t>.</w:t>
        </w:r>
      </w:ins>
    </w:p>
    <w:p w14:paraId="7C08ADD1" w14:textId="2C75689E" w:rsidR="00B2575E" w:rsidRDefault="00B2575E" w:rsidP="00AE6579">
      <w:pPr>
        <w:pStyle w:val="ListParagraph"/>
        <w:numPr>
          <w:ilvl w:val="0"/>
          <w:numId w:val="8"/>
        </w:numPr>
        <w:rPr>
          <w:rStyle w:val="Hyperlink"/>
          <w:color w:val="auto"/>
          <w:u w:val="none"/>
        </w:rPr>
      </w:pPr>
      <w:r>
        <w:rPr>
          <w:rStyle w:val="Hyperlink"/>
          <w:color w:val="auto"/>
          <w:u w:val="none"/>
        </w:rPr>
        <w:t xml:space="preserve">Based on the </w:t>
      </w:r>
      <w:r w:rsidRPr="00D74527">
        <w:rPr>
          <w:rStyle w:val="Hyperlink"/>
          <w:color w:val="auto"/>
          <w:u w:val="none"/>
        </w:rPr>
        <w:t>SUBCLASSCODE</w:t>
      </w:r>
      <w:r>
        <w:rPr>
          <w:rStyle w:val="Hyperlink"/>
          <w:color w:val="auto"/>
          <w:u w:val="none"/>
        </w:rPr>
        <w:t xml:space="preserve"> received, the Rule</w:t>
      </w:r>
      <w:ins w:id="313" w:author="Sampathkumar Chinnaswamy" w:date="2023-06-21T17:05:00Z">
        <w:r w:rsidR="00A33A10">
          <w:rPr>
            <w:rStyle w:val="Hyperlink"/>
            <w:color w:val="auto"/>
            <w:u w:val="none"/>
          </w:rPr>
          <w:t xml:space="preserve">s and </w:t>
        </w:r>
      </w:ins>
      <w:del w:id="314" w:author="Sampathkumar Chinnaswamy" w:date="2023-06-21T17:05:00Z">
        <w:r w:rsidDel="00A33A10">
          <w:rPr>
            <w:rStyle w:val="Hyperlink"/>
            <w:color w:val="auto"/>
            <w:u w:val="none"/>
          </w:rPr>
          <w:delText xml:space="preserve"> / </w:delText>
        </w:r>
      </w:del>
      <w:r>
        <w:rPr>
          <w:rStyle w:val="Hyperlink"/>
          <w:color w:val="auto"/>
          <w:u w:val="none"/>
        </w:rPr>
        <w:t>Rating Engine shall return Extra C</w:t>
      </w:r>
      <w:r w:rsidR="000D107E">
        <w:rPr>
          <w:rStyle w:val="Hyperlink"/>
          <w:color w:val="auto"/>
          <w:u w:val="none"/>
        </w:rPr>
        <w:t>overages</w:t>
      </w:r>
      <w:r w:rsidR="000D107E" w:rsidRPr="000D107E">
        <w:rPr>
          <w:rStyle w:val="Hyperlink"/>
          <w:color w:val="auto"/>
          <w:u w:val="none"/>
        </w:rPr>
        <w:t xml:space="preserve"> </w:t>
      </w:r>
      <w:r w:rsidR="000D107E">
        <w:rPr>
          <w:rStyle w:val="Hyperlink"/>
          <w:color w:val="auto"/>
          <w:u w:val="none"/>
        </w:rPr>
        <w:t>applicable for the requested Agent group / P</w:t>
      </w:r>
      <w:r w:rsidR="0055395A">
        <w:rPr>
          <w:rStyle w:val="Hyperlink"/>
          <w:color w:val="auto"/>
          <w:u w:val="none"/>
        </w:rPr>
        <w:t>roduct etc.</w:t>
      </w:r>
      <w:r w:rsidR="000D107E">
        <w:rPr>
          <w:rStyle w:val="Hyperlink"/>
          <w:color w:val="auto"/>
          <w:u w:val="none"/>
        </w:rPr>
        <w:t>,</w:t>
      </w:r>
    </w:p>
    <w:p w14:paraId="3F1140BF" w14:textId="5A158C7E" w:rsidR="00041A26" w:rsidDel="0057050F" w:rsidRDefault="00C45AD6" w:rsidP="00AE6579">
      <w:pPr>
        <w:pStyle w:val="ListParagraph"/>
        <w:numPr>
          <w:ilvl w:val="0"/>
          <w:numId w:val="8"/>
        </w:numPr>
        <w:spacing w:after="240"/>
        <w:ind w:left="720"/>
        <w:rPr>
          <w:del w:id="315" w:author="Sampathkumar Chinnaswamy" w:date="2023-06-22T14:07:00Z"/>
        </w:rPr>
      </w:pPr>
      <w:r>
        <w:t xml:space="preserve">For the Extra Coverages </w:t>
      </w:r>
      <w:commentRangeStart w:id="316"/>
      <w:commentRangeStart w:id="317"/>
      <w:r>
        <w:t xml:space="preserve">Motorist PA and </w:t>
      </w:r>
      <w:proofErr w:type="spellStart"/>
      <w:r w:rsidRPr="00583314">
        <w:t>Bantuan</w:t>
      </w:r>
      <w:proofErr w:type="spellEnd"/>
      <w:r w:rsidRPr="00583314">
        <w:t xml:space="preserve"> Ikhlas Supreme</w:t>
      </w:r>
      <w:r>
        <w:t xml:space="preserve"> </w:t>
      </w:r>
      <w:commentRangeEnd w:id="316"/>
      <w:r w:rsidR="00597545">
        <w:rPr>
          <w:rStyle w:val="CommentReference"/>
        </w:rPr>
        <w:commentReference w:id="316"/>
      </w:r>
      <w:commentRangeEnd w:id="317"/>
      <w:r w:rsidR="00BE465F">
        <w:rPr>
          <w:rStyle w:val="CommentReference"/>
        </w:rPr>
        <w:commentReference w:id="317"/>
      </w:r>
      <w:r>
        <w:t xml:space="preserve">Service Tax and Stamp Duty shall be calculated separately. An indicator shall be available in the Extra Coverage </w:t>
      </w:r>
      <w:commentRangeStart w:id="318"/>
      <w:commentRangeStart w:id="319"/>
      <w:r>
        <w:t xml:space="preserve">Master Data to </w:t>
      </w:r>
      <w:commentRangeEnd w:id="318"/>
      <w:r w:rsidR="00EC53B5">
        <w:rPr>
          <w:rStyle w:val="CommentReference"/>
        </w:rPr>
        <w:commentReference w:id="318"/>
      </w:r>
      <w:commentRangeEnd w:id="319"/>
      <w:r w:rsidR="00BE465F">
        <w:rPr>
          <w:rStyle w:val="CommentReference"/>
        </w:rPr>
        <w:commentReference w:id="319"/>
      </w:r>
      <w:r>
        <w:t>identify the extra coverage for which Separate Stamp Duty and Service Tax shall be calculated.</w:t>
      </w:r>
      <w:ins w:id="320" w:author="Sampathkumar Chinnaswamy" w:date="2023-06-25T15:08:00Z">
        <w:r w:rsidR="00076164">
          <w:t xml:space="preserve"> </w:t>
        </w:r>
      </w:ins>
    </w:p>
    <w:p w14:paraId="45A85C98" w14:textId="77777777" w:rsidR="0057050F" w:rsidRDefault="0057050F" w:rsidP="00AE6579">
      <w:pPr>
        <w:pStyle w:val="ListParagraph"/>
        <w:numPr>
          <w:ilvl w:val="0"/>
          <w:numId w:val="8"/>
        </w:numPr>
        <w:spacing w:after="240"/>
        <w:ind w:left="720"/>
        <w:rPr>
          <w:ins w:id="321" w:author="Sampathkumar Chinnaswamy" w:date="2023-06-25T15:09:00Z"/>
        </w:rPr>
      </w:pPr>
    </w:p>
    <w:p w14:paraId="036523A8" w14:textId="0C5526FF" w:rsidR="00076164" w:rsidRDefault="0057050F" w:rsidP="00AE6579">
      <w:pPr>
        <w:pStyle w:val="ListParagraph"/>
        <w:numPr>
          <w:ilvl w:val="0"/>
          <w:numId w:val="8"/>
        </w:numPr>
        <w:rPr>
          <w:ins w:id="322" w:author="Sampathkumar Chinnaswamy" w:date="2023-06-25T15:16:00Z"/>
          <w:rStyle w:val="Hyperlink"/>
          <w:color w:val="auto"/>
          <w:u w:val="none"/>
        </w:rPr>
      </w:pPr>
      <w:ins w:id="323" w:author="Sampathkumar Chinnaswamy" w:date="2023-06-25T15:09:00Z">
        <w:r w:rsidRPr="0057050F">
          <w:rPr>
            <w:rStyle w:val="Hyperlink"/>
            <w:color w:val="auto"/>
            <w:u w:val="none"/>
          </w:rPr>
          <w:t>Cover Note generation will happen at the front end system. Rule</w:t>
        </w:r>
        <w:r>
          <w:rPr>
            <w:rStyle w:val="Hyperlink"/>
            <w:color w:val="auto"/>
            <w:u w:val="none"/>
          </w:rPr>
          <w:t xml:space="preserve">s and </w:t>
        </w:r>
        <w:r w:rsidRPr="0057050F">
          <w:rPr>
            <w:rStyle w:val="Hyperlink"/>
            <w:color w:val="auto"/>
            <w:u w:val="none"/>
          </w:rPr>
          <w:t xml:space="preserve">Rating Engine will send two separate </w:t>
        </w:r>
        <w:r>
          <w:rPr>
            <w:rStyle w:val="Hyperlink"/>
            <w:color w:val="auto"/>
            <w:u w:val="none"/>
          </w:rPr>
          <w:t>premium to the front end system, o</w:t>
        </w:r>
        <w:r w:rsidRPr="0057050F">
          <w:rPr>
            <w:rStyle w:val="Hyperlink"/>
            <w:color w:val="auto"/>
            <w:u w:val="none"/>
          </w:rPr>
          <w:t xml:space="preserve">ne is for motor and the other one is </w:t>
        </w:r>
      </w:ins>
      <w:ins w:id="324" w:author="Sampathkumar Chinnaswamy" w:date="2023-06-25T15:10:00Z">
        <w:r>
          <w:rPr>
            <w:rStyle w:val="Hyperlink"/>
            <w:color w:val="auto"/>
            <w:u w:val="none"/>
          </w:rPr>
          <w:t xml:space="preserve">for </w:t>
        </w:r>
      </w:ins>
      <w:ins w:id="325" w:author="Sampathkumar Chinnaswamy" w:date="2023-06-25T15:09:00Z">
        <w:r w:rsidRPr="0057050F">
          <w:rPr>
            <w:rStyle w:val="Hyperlink"/>
            <w:color w:val="auto"/>
            <w:u w:val="none"/>
          </w:rPr>
          <w:t>MPA cross selling product with</w:t>
        </w:r>
      </w:ins>
      <w:ins w:id="326" w:author="Sampathkumar Chinnaswamy" w:date="2023-06-25T15:10:00Z">
        <w:r w:rsidR="00D45D87">
          <w:rPr>
            <w:rStyle w:val="Hyperlink"/>
            <w:color w:val="auto"/>
            <w:u w:val="none"/>
          </w:rPr>
          <w:t xml:space="preserve"> respective </w:t>
        </w:r>
      </w:ins>
      <w:ins w:id="327" w:author="Sampathkumar Chinnaswamy" w:date="2023-06-25T15:09:00Z">
        <w:r w:rsidRPr="0057050F">
          <w:rPr>
            <w:rStyle w:val="Hyperlink"/>
            <w:color w:val="auto"/>
            <w:u w:val="none"/>
          </w:rPr>
          <w:t>Service Tax and Stamp Duty</w:t>
        </w:r>
      </w:ins>
    </w:p>
    <w:p w14:paraId="49D33A06" w14:textId="63880F9B" w:rsidR="000861C2" w:rsidRPr="000861C2" w:rsidRDefault="000861C2" w:rsidP="00AE6579">
      <w:pPr>
        <w:pStyle w:val="ListParagraph"/>
        <w:numPr>
          <w:ilvl w:val="0"/>
          <w:numId w:val="8"/>
        </w:numPr>
        <w:rPr>
          <w:ins w:id="328" w:author="Sampathkumar Chinnaswamy" w:date="2023-06-25T15:08:00Z"/>
          <w:rStyle w:val="Hyperlink"/>
          <w:color w:val="auto"/>
          <w:u w:val="none"/>
        </w:rPr>
      </w:pPr>
      <w:ins w:id="329" w:author="Sampathkumar Chinnaswamy" w:date="2023-06-25T15:16:00Z">
        <w:r w:rsidRPr="000217DE">
          <w:lastRenderedPageBreak/>
          <w:t>An Interface shall be available in the Rule</w:t>
        </w:r>
        <w:r>
          <w:t xml:space="preserve">s and </w:t>
        </w:r>
        <w:r w:rsidRPr="000217DE">
          <w:t xml:space="preserve">Rating Engine to </w:t>
        </w:r>
        <w:r>
          <w:t xml:space="preserve">add / edit the </w:t>
        </w:r>
        <w:r w:rsidRPr="000217DE">
          <w:t>Extra Coverages</w:t>
        </w:r>
      </w:ins>
    </w:p>
    <w:p w14:paraId="08823154" w14:textId="3126370E" w:rsidR="00A57002" w:rsidRPr="00076164" w:rsidRDefault="00A57002" w:rsidP="00076164">
      <w:pPr>
        <w:pStyle w:val="Heading3"/>
        <w:spacing w:after="240"/>
        <w:ind w:left="720"/>
      </w:pPr>
      <w:bookmarkStart w:id="330" w:name="_Toc139454124"/>
      <w:r w:rsidRPr="00076164">
        <w:t>Make and Model maintenance in Rule</w:t>
      </w:r>
      <w:ins w:id="331" w:author="Sampathkumar Chinnaswamy" w:date="2023-06-21T17:05:00Z">
        <w:r w:rsidR="00A33A10" w:rsidRPr="00076164">
          <w:t xml:space="preserve">s and </w:t>
        </w:r>
      </w:ins>
      <w:del w:id="332" w:author="Sampathkumar Chinnaswamy" w:date="2023-06-21T17:05:00Z">
        <w:r w:rsidRPr="00076164" w:rsidDel="00A33A10">
          <w:delText>/R</w:delText>
        </w:r>
      </w:del>
      <w:ins w:id="333" w:author="Sampathkumar Chinnaswamy" w:date="2023-06-21T17:05:00Z">
        <w:r w:rsidR="00A33A10" w:rsidRPr="00076164">
          <w:t>R</w:t>
        </w:r>
      </w:ins>
      <w:r w:rsidRPr="00076164">
        <w:t>ating Engine</w:t>
      </w:r>
      <w:bookmarkEnd w:id="330"/>
      <w:r w:rsidRPr="00076164">
        <w:t xml:space="preserve"> </w:t>
      </w:r>
    </w:p>
    <w:p w14:paraId="05AB19B1" w14:textId="7D34F9A1" w:rsidR="00A57002" w:rsidRPr="000217DE" w:rsidRDefault="00A57002" w:rsidP="00AE6579">
      <w:pPr>
        <w:pStyle w:val="ListParagraph"/>
        <w:numPr>
          <w:ilvl w:val="0"/>
          <w:numId w:val="7"/>
        </w:numPr>
      </w:pPr>
      <w:r w:rsidRPr="000217DE">
        <w:t>List of Make, Model and Segment shall be maintained in the Rule</w:t>
      </w:r>
      <w:ins w:id="334" w:author="Sampathkumar Chinnaswamy" w:date="2023-06-21T17:05:00Z">
        <w:r w:rsidR="00A33A10">
          <w:t xml:space="preserve">s and </w:t>
        </w:r>
      </w:ins>
      <w:del w:id="335" w:author="Sampathkumar Chinnaswamy" w:date="2023-06-21T17:05:00Z">
        <w:r w:rsidRPr="000217DE" w:rsidDel="00A33A10">
          <w:delText>/</w:delText>
        </w:r>
      </w:del>
      <w:r w:rsidRPr="000217DE">
        <w:t xml:space="preserve">Rating Engine </w:t>
      </w:r>
    </w:p>
    <w:p w14:paraId="10055B4B" w14:textId="0D671D24" w:rsidR="00A57002" w:rsidRPr="000217DE" w:rsidRDefault="00A57002" w:rsidP="00AE6579">
      <w:pPr>
        <w:pStyle w:val="ListParagraph"/>
        <w:numPr>
          <w:ilvl w:val="0"/>
          <w:numId w:val="7"/>
        </w:numPr>
      </w:pPr>
      <w:r w:rsidRPr="000217DE">
        <w:t>An Interface shall be available in the Rule</w:t>
      </w:r>
      <w:ins w:id="336" w:author="Sampathkumar Chinnaswamy" w:date="2023-06-21T17:06:00Z">
        <w:r w:rsidR="00A33A10">
          <w:t xml:space="preserve">s and </w:t>
        </w:r>
      </w:ins>
      <w:del w:id="337" w:author="Sampathkumar Chinnaswamy" w:date="2023-06-21T17:06:00Z">
        <w:r w:rsidRPr="000217DE" w:rsidDel="00A33A10">
          <w:delText xml:space="preserve">/ </w:delText>
        </w:r>
      </w:del>
      <w:r w:rsidRPr="000217DE">
        <w:t>Rating Engine to update the Make, Model and Segment.</w:t>
      </w:r>
    </w:p>
    <w:p w14:paraId="388C045E" w14:textId="7DB3BB32" w:rsidR="00A57002" w:rsidRPr="000217DE" w:rsidRDefault="00A57002" w:rsidP="00AE6579">
      <w:pPr>
        <w:pStyle w:val="ListParagraph"/>
        <w:numPr>
          <w:ilvl w:val="0"/>
          <w:numId w:val="7"/>
        </w:numPr>
      </w:pPr>
      <w:r w:rsidRPr="000217DE">
        <w:t xml:space="preserve">The </w:t>
      </w:r>
      <w:ins w:id="338" w:author="Sampathkumar Chinnaswamy" w:date="2023-06-21T17:26:00Z">
        <w:r w:rsidR="00425FC3">
          <w:t xml:space="preserve">Rules and </w:t>
        </w:r>
      </w:ins>
      <w:r w:rsidRPr="000217DE">
        <w:t xml:space="preserve">Rating </w:t>
      </w:r>
      <w:del w:id="339" w:author="Sampathkumar Chinnaswamy" w:date="2023-06-21T17:26:00Z">
        <w:r w:rsidRPr="000217DE" w:rsidDel="00425FC3">
          <w:delText xml:space="preserve">and Rule </w:delText>
        </w:r>
      </w:del>
      <w:r w:rsidRPr="000217DE">
        <w:t xml:space="preserve">Engine shall have an option </w:t>
      </w:r>
      <w:ins w:id="340" w:author="Sampathkumar Chinnaswamy" w:date="2023-06-21T18:16:00Z">
        <w:r w:rsidR="00BE465F">
          <w:t xml:space="preserve">to upload with </w:t>
        </w:r>
        <w:proofErr w:type="spellStart"/>
        <w:r w:rsidR="00BE465F">
          <w:t>xls</w:t>
        </w:r>
        <w:proofErr w:type="spellEnd"/>
        <w:r w:rsidR="00BE465F">
          <w:t xml:space="preserve">, xlsx, </w:t>
        </w:r>
      </w:ins>
      <w:proofErr w:type="spellStart"/>
      <w:ins w:id="341" w:author="Sampathkumar Chinnaswamy" w:date="2023-06-26T07:08:00Z">
        <w:r w:rsidR="009D29A7">
          <w:t>xlsm</w:t>
        </w:r>
        <w:proofErr w:type="spellEnd"/>
        <w:r w:rsidR="009D29A7">
          <w:t xml:space="preserve"> </w:t>
        </w:r>
      </w:ins>
      <w:ins w:id="342" w:author="Sampathkumar Chinnaswamy" w:date="2023-06-21T18:16:00Z">
        <w:r w:rsidR="00BE465F">
          <w:t>file format</w:t>
        </w:r>
      </w:ins>
      <w:del w:id="343" w:author="Sampathkumar Chinnaswamy" w:date="2023-06-21T18:16:00Z">
        <w:r w:rsidRPr="000217DE" w:rsidDel="00BE465F">
          <w:delText xml:space="preserve">for </w:delText>
        </w:r>
        <w:commentRangeStart w:id="344"/>
        <w:commentRangeStart w:id="345"/>
        <w:r w:rsidRPr="000217DE" w:rsidDel="00BE465F">
          <w:delText>Excel Upload</w:delText>
        </w:r>
        <w:commentRangeEnd w:id="344"/>
        <w:r w:rsidR="00E27EEA" w:rsidDel="00BE465F">
          <w:rPr>
            <w:rStyle w:val="CommentReference"/>
          </w:rPr>
          <w:commentReference w:id="344"/>
        </w:r>
      </w:del>
      <w:commentRangeEnd w:id="345"/>
      <w:r w:rsidR="00F8467D">
        <w:rPr>
          <w:rStyle w:val="CommentReference"/>
        </w:rPr>
        <w:commentReference w:id="345"/>
      </w:r>
      <w:r w:rsidRPr="000217DE">
        <w:t>, to add / update the Make, Model and Segment.</w:t>
      </w:r>
    </w:p>
    <w:p w14:paraId="6E9065DC" w14:textId="20D94A61" w:rsidR="00A57002" w:rsidRPr="000217DE" w:rsidRDefault="00A57002" w:rsidP="00AE6579">
      <w:pPr>
        <w:pStyle w:val="ListParagraph"/>
        <w:numPr>
          <w:ilvl w:val="0"/>
          <w:numId w:val="7"/>
        </w:numPr>
      </w:pPr>
      <w:r w:rsidRPr="000217DE">
        <w:t xml:space="preserve">The </w:t>
      </w:r>
      <w:ins w:id="346" w:author="Sampathkumar Chinnaswamy" w:date="2023-06-21T17:26:00Z">
        <w:r w:rsidR="00425FC3">
          <w:t xml:space="preserve">Rules and </w:t>
        </w:r>
      </w:ins>
      <w:r w:rsidRPr="000217DE">
        <w:t xml:space="preserve">Rating </w:t>
      </w:r>
      <w:del w:id="347" w:author="Sampathkumar Chinnaswamy" w:date="2023-06-21T17:26:00Z">
        <w:r w:rsidRPr="000217DE" w:rsidDel="00425FC3">
          <w:delText xml:space="preserve">and Rule </w:delText>
        </w:r>
      </w:del>
      <w:r w:rsidRPr="000217DE">
        <w:t>Engine shall have an option to download the Make, Model and Segment in Excel format</w:t>
      </w:r>
      <w:ins w:id="348" w:author="Sampathkumar Chinnaswamy" w:date="2023-06-22T12:58:00Z">
        <w:r w:rsidR="00C81DC1">
          <w:t xml:space="preserve"> </w:t>
        </w:r>
      </w:ins>
    </w:p>
    <w:p w14:paraId="011B084E" w14:textId="4271B114" w:rsidR="008B148E" w:rsidRPr="000217DE" w:rsidRDefault="00A57002" w:rsidP="00AE6579">
      <w:pPr>
        <w:pStyle w:val="ListParagraph"/>
        <w:numPr>
          <w:ilvl w:val="0"/>
          <w:numId w:val="7"/>
        </w:numPr>
      </w:pPr>
      <w:r w:rsidRPr="000217DE">
        <w:t xml:space="preserve">Whenever there is any addition / change in the Make, Model and Segment, the </w:t>
      </w:r>
      <w:ins w:id="349" w:author="Sampathkumar Chinnaswamy" w:date="2023-06-21T17:27:00Z">
        <w:r w:rsidR="00425FC3">
          <w:t xml:space="preserve">Rules and </w:t>
        </w:r>
      </w:ins>
      <w:r w:rsidRPr="000217DE">
        <w:t xml:space="preserve">Rating </w:t>
      </w:r>
      <w:del w:id="350" w:author="Sampathkumar Chinnaswamy" w:date="2023-06-21T17:27:00Z">
        <w:r w:rsidRPr="000217DE" w:rsidDel="00425FC3">
          <w:delText xml:space="preserve">and Rule </w:delText>
        </w:r>
      </w:del>
      <w:r w:rsidRPr="000217DE">
        <w:t>Engine shall sent the changes to the applicable S</w:t>
      </w:r>
      <w:r w:rsidR="008B148E" w:rsidRPr="000217DE">
        <w:t xml:space="preserve">ystems through a </w:t>
      </w:r>
      <w:commentRangeStart w:id="351"/>
      <w:commentRangeStart w:id="352"/>
      <w:r w:rsidR="008B148E" w:rsidRPr="000217DE">
        <w:t>Web Service</w:t>
      </w:r>
      <w:commentRangeEnd w:id="351"/>
      <w:r w:rsidR="00E27EEA">
        <w:rPr>
          <w:rStyle w:val="CommentReference"/>
        </w:rPr>
        <w:commentReference w:id="351"/>
      </w:r>
      <w:commentRangeEnd w:id="352"/>
      <w:ins w:id="353" w:author="Sampathkumar Chinnaswamy" w:date="2023-06-23T11:33:00Z">
        <w:r w:rsidR="00572B72">
          <w:t xml:space="preserve"> / API</w:t>
        </w:r>
      </w:ins>
      <w:r w:rsidR="0035008E">
        <w:rPr>
          <w:rStyle w:val="CommentReference"/>
        </w:rPr>
        <w:commentReference w:id="352"/>
      </w:r>
    </w:p>
    <w:p w14:paraId="468C2D5D" w14:textId="5AAEF277" w:rsidR="00A57002" w:rsidRPr="000217DE" w:rsidRDefault="00DD0986" w:rsidP="00AE6579">
      <w:pPr>
        <w:pStyle w:val="ListParagraph"/>
        <w:numPr>
          <w:ilvl w:val="0"/>
          <w:numId w:val="7"/>
        </w:numPr>
      </w:pPr>
      <w:r w:rsidRPr="000217DE">
        <w:t xml:space="preserve">A separate </w:t>
      </w:r>
      <w:r w:rsidR="00A57002" w:rsidRPr="000217DE">
        <w:t xml:space="preserve">Web Service </w:t>
      </w:r>
      <w:r w:rsidR="00C45D81" w:rsidRPr="000217DE">
        <w:t xml:space="preserve">– </w:t>
      </w:r>
      <w:del w:id="354" w:author="Unknown">
        <w:r w:rsidR="005742FC" w:rsidRPr="002C5B99" w:rsidDel="002C5B99">
          <w:fldChar w:fldCharType="begin"/>
        </w:r>
        <w:r w:rsidR="005742FC" w:rsidRPr="002C5B99" w:rsidDel="002C5B99">
          <w:delInstrText xml:space="preserve"> HYPERLINK \l "_Make_Model_Service" </w:delInstrText>
        </w:r>
        <w:r w:rsidR="005742FC" w:rsidRPr="002C5B99" w:rsidDel="002C5B99">
          <w:fldChar w:fldCharType="separate"/>
        </w:r>
        <w:r w:rsidR="00C45D81" w:rsidRPr="002C5B99" w:rsidDel="002C5B99">
          <w:delText>Make Model Service</w:delText>
        </w:r>
        <w:r w:rsidR="005742FC" w:rsidRPr="002C5B99" w:rsidDel="002C5B99">
          <w:fldChar w:fldCharType="end"/>
        </w:r>
      </w:del>
      <w:ins w:id="355" w:author="Sampathkumar Chinnaswamy" w:date="2023-06-27T12:38:00Z">
        <w:r w:rsidR="002C5B99" w:rsidRPr="002C5B99">
          <w:t>Make Model Service</w:t>
        </w:r>
      </w:ins>
      <w:r w:rsidR="00C45D81" w:rsidRPr="000217DE">
        <w:t xml:space="preserve"> </w:t>
      </w:r>
      <w:r w:rsidRPr="000217DE">
        <w:t xml:space="preserve">shall be available </w:t>
      </w:r>
      <w:r w:rsidR="00A57002" w:rsidRPr="000217DE">
        <w:t>to send the Make, Model and Segment deta</w:t>
      </w:r>
      <w:r w:rsidR="008B148E" w:rsidRPr="000217DE">
        <w:t xml:space="preserve">ils to the applicable </w:t>
      </w:r>
      <w:proofErr w:type="gramStart"/>
      <w:r w:rsidR="008B148E" w:rsidRPr="000217DE">
        <w:t>System</w:t>
      </w:r>
      <w:proofErr w:type="gramEnd"/>
    </w:p>
    <w:p w14:paraId="2A4FE709" w14:textId="2D39989C" w:rsidR="0041618C" w:rsidRDefault="00CA5AA9" w:rsidP="00AE6579">
      <w:pPr>
        <w:pStyle w:val="ListParagraph"/>
        <w:numPr>
          <w:ilvl w:val="0"/>
          <w:numId w:val="7"/>
        </w:numPr>
        <w:rPr>
          <w:ins w:id="356" w:author="Sampathkumar Chinnaswamy" w:date="2023-06-22T14:34:00Z"/>
        </w:rPr>
      </w:pPr>
      <w:r w:rsidRPr="000217DE">
        <w:t>Make, Model and Segment</w:t>
      </w:r>
      <w:r w:rsidR="00CC720D">
        <w:t xml:space="preserve"> will be maintained as per the below table. In the</w:t>
      </w:r>
      <w:r w:rsidR="0041618C">
        <w:t xml:space="preserve"> Make and Model. </w:t>
      </w:r>
      <w:del w:id="357" w:author="Sampathkumar Chinnaswamy" w:date="2023-06-27T12:36:00Z">
        <w:r w:rsidR="002D6667" w:rsidDel="003850F8">
          <w:delText xml:space="preserve">For some of the Make Model the value was found </w:delText>
        </w:r>
        <w:commentRangeStart w:id="358"/>
        <w:commentRangeStart w:id="359"/>
        <w:r w:rsidR="002D6667" w:rsidDel="003850F8">
          <w:delText>as “</w:delText>
        </w:r>
        <w:r w:rsidR="002D6667" w:rsidRPr="002D6667" w:rsidDel="003850F8">
          <w:delText>#N/A</w:delText>
        </w:r>
        <w:r w:rsidR="002D6667" w:rsidDel="003850F8">
          <w:delText xml:space="preserve">” TIGB </w:delText>
        </w:r>
        <w:commentRangeEnd w:id="358"/>
        <w:r w:rsidR="00921E7C" w:rsidDel="003850F8">
          <w:rPr>
            <w:rStyle w:val="CommentReference"/>
          </w:rPr>
          <w:commentReference w:id="358"/>
        </w:r>
        <w:commentRangeEnd w:id="359"/>
        <w:r w:rsidR="005D75A4" w:rsidDel="003850F8">
          <w:rPr>
            <w:rStyle w:val="CommentReference"/>
          </w:rPr>
          <w:commentReference w:id="359"/>
        </w:r>
        <w:r w:rsidR="002D6667" w:rsidDel="003850F8">
          <w:delText>to check on this.</w:delText>
        </w:r>
      </w:del>
    </w:p>
    <w:p w14:paraId="40262D5C" w14:textId="19D7EE8A" w:rsidR="004A65AB" w:rsidDel="00215849" w:rsidRDefault="004A65AB" w:rsidP="004A65AB">
      <w:pPr>
        <w:rPr>
          <w:del w:id="360" w:author="Sampathkumar Chinnaswamy" w:date="2023-06-26T16:38:00Z"/>
        </w:rPr>
      </w:pPr>
    </w:p>
    <w:p w14:paraId="37C525B5" w14:textId="266990D7" w:rsidR="00CC720D" w:rsidRPr="000217DE" w:rsidRDefault="0041618C" w:rsidP="00CC720D">
      <w:r w:rsidRPr="0041618C">
        <w:rPr>
          <w:noProof/>
          <w:lang w:val="en-IN" w:eastAsia="en-IN"/>
        </w:rPr>
        <w:drawing>
          <wp:inline distT="0" distB="0" distL="0" distR="0" wp14:anchorId="6B81F767" wp14:editId="377EF133">
            <wp:extent cx="6840855" cy="3912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40855" cy="3912407"/>
                    </a:xfrm>
                    <a:prstGeom prst="rect">
                      <a:avLst/>
                    </a:prstGeom>
                    <a:noFill/>
                    <a:ln>
                      <a:noFill/>
                    </a:ln>
                  </pic:spPr>
                </pic:pic>
              </a:graphicData>
            </a:graphic>
          </wp:inline>
        </w:drawing>
      </w:r>
    </w:p>
    <w:p w14:paraId="5EDCDF80" w14:textId="77777777" w:rsidR="00290CEE" w:rsidRPr="000217DE" w:rsidRDefault="00290CEE" w:rsidP="00290CEE">
      <w:pPr>
        <w:pStyle w:val="Heading3"/>
        <w:spacing w:after="240"/>
        <w:ind w:left="720"/>
      </w:pPr>
      <w:bookmarkStart w:id="361" w:name="_Toc139454125"/>
      <w:r w:rsidRPr="000217DE">
        <w:lastRenderedPageBreak/>
        <w:t>Agent Group Maintenance</w:t>
      </w:r>
      <w:bookmarkEnd w:id="361"/>
      <w:r w:rsidRPr="000217DE">
        <w:t xml:space="preserve"> </w:t>
      </w:r>
    </w:p>
    <w:p w14:paraId="5A771C7F" w14:textId="097E52C5" w:rsidR="00290CEE" w:rsidRPr="000217DE" w:rsidRDefault="00290CEE" w:rsidP="00AE6579">
      <w:pPr>
        <w:pStyle w:val="ListParagraph"/>
        <w:numPr>
          <w:ilvl w:val="0"/>
          <w:numId w:val="7"/>
        </w:numPr>
      </w:pPr>
      <w:r w:rsidRPr="000217DE">
        <w:t xml:space="preserve">An Agent will be mapped to two different Groups and these mapping shall be maintained in the Rules </w:t>
      </w:r>
      <w:ins w:id="362" w:author="Sampathkumar Chinnaswamy" w:date="2023-06-21T17:00:00Z">
        <w:r w:rsidR="0077059F">
          <w:t xml:space="preserve">and </w:t>
        </w:r>
      </w:ins>
      <w:del w:id="363" w:author="Sampathkumar Chinnaswamy" w:date="2023-06-21T17:00:00Z">
        <w:r w:rsidRPr="000217DE" w:rsidDel="0077059F">
          <w:delText xml:space="preserve">/ </w:delText>
        </w:r>
      </w:del>
      <w:r w:rsidRPr="000217DE">
        <w:t>Rating Engine.</w:t>
      </w:r>
    </w:p>
    <w:p w14:paraId="268D1CAA" w14:textId="77777777" w:rsidR="00290CEE" w:rsidRPr="000217DE" w:rsidRDefault="00290CEE" w:rsidP="00AE6579">
      <w:pPr>
        <w:pStyle w:val="ListParagraph"/>
        <w:numPr>
          <w:ilvl w:val="0"/>
          <w:numId w:val="14"/>
        </w:numPr>
      </w:pPr>
      <w:r w:rsidRPr="000217DE">
        <w:t>Agent Rules Group</w:t>
      </w:r>
    </w:p>
    <w:p w14:paraId="0E916826" w14:textId="77777777" w:rsidR="00290CEE" w:rsidRPr="000217DE" w:rsidRDefault="00290CEE" w:rsidP="00AE6579">
      <w:pPr>
        <w:pStyle w:val="ListParagraph"/>
        <w:numPr>
          <w:ilvl w:val="0"/>
          <w:numId w:val="14"/>
        </w:numPr>
      </w:pPr>
      <w:r w:rsidRPr="000217DE">
        <w:t>Agent Pricing Group</w:t>
      </w:r>
    </w:p>
    <w:p w14:paraId="5547D0D2" w14:textId="77777777" w:rsidR="001119AB" w:rsidRPr="000217DE" w:rsidRDefault="001119AB" w:rsidP="001119AB">
      <w:pPr>
        <w:pStyle w:val="Heading4"/>
      </w:pPr>
      <w:r w:rsidRPr="000217DE">
        <w:t>Agent Rules Group</w:t>
      </w:r>
    </w:p>
    <w:p w14:paraId="45B50F14" w14:textId="572CD04B" w:rsidR="001119AB" w:rsidRPr="000217DE" w:rsidRDefault="001119AB" w:rsidP="00AE6579">
      <w:pPr>
        <w:pStyle w:val="ListParagraph"/>
        <w:numPr>
          <w:ilvl w:val="0"/>
          <w:numId w:val="7"/>
        </w:numPr>
      </w:pPr>
      <w:r w:rsidRPr="000217DE">
        <w:t xml:space="preserve">When an agent sent a request for </w:t>
      </w:r>
      <w:r w:rsidR="004F0F98">
        <w:t>Contribution</w:t>
      </w:r>
      <w:r w:rsidRPr="000217DE">
        <w:t>, as a first step, the system shall get the applicable Agent Rules Group related to the agent, to fetch the applicable Rule. From the selected Rule, the system shall get the applicable Risk Type and Loading %</w:t>
      </w:r>
    </w:p>
    <w:p w14:paraId="747A4F4F" w14:textId="3A7C2521" w:rsidR="001119AB" w:rsidRPr="000217DE" w:rsidRDefault="001119AB" w:rsidP="00AE6579">
      <w:pPr>
        <w:pStyle w:val="ListParagraph"/>
        <w:numPr>
          <w:ilvl w:val="0"/>
          <w:numId w:val="7"/>
        </w:numPr>
      </w:pPr>
      <w:r w:rsidRPr="000217DE">
        <w:t>Refer the attached Excel for</w:t>
      </w:r>
      <w:hyperlink w:anchor="AgentRulesGroupMapping" w:history="1">
        <w:r w:rsidRPr="000217DE">
          <w:rPr>
            <w:rStyle w:val="Hyperlink"/>
          </w:rPr>
          <w:t xml:space="preserve"> Agent – Agent Rules Group Mapping</w:t>
        </w:r>
      </w:hyperlink>
    </w:p>
    <w:p w14:paraId="3F22F862" w14:textId="77777777" w:rsidR="001119AB" w:rsidRPr="000217DE" w:rsidRDefault="001119AB" w:rsidP="001119AB">
      <w:pPr>
        <w:pStyle w:val="Heading4"/>
      </w:pPr>
      <w:r w:rsidRPr="000217DE">
        <w:t>Agent Pricing Group</w:t>
      </w:r>
    </w:p>
    <w:p w14:paraId="0D55393B" w14:textId="419D1EC3" w:rsidR="00290CEE" w:rsidRPr="000217DE" w:rsidRDefault="00290CEE" w:rsidP="00AE6579">
      <w:pPr>
        <w:pStyle w:val="ListParagraph"/>
        <w:numPr>
          <w:ilvl w:val="0"/>
          <w:numId w:val="7"/>
        </w:numPr>
      </w:pPr>
      <w:r w:rsidRPr="000217DE">
        <w:t xml:space="preserve">As a second step, the System shall fetch the applicable Pricing Group related to the agent to fetch the applicable Pricing Serial Number. Based on the selected Rule and Pricing Serial Number the system shall compute the </w:t>
      </w:r>
      <w:r w:rsidR="004F0F98">
        <w:t>Contribution</w:t>
      </w:r>
      <w:r w:rsidRPr="000217DE">
        <w:t xml:space="preserve"> </w:t>
      </w:r>
    </w:p>
    <w:p w14:paraId="19813220" w14:textId="59895C1D" w:rsidR="00290CEE" w:rsidRPr="000217DE" w:rsidRDefault="00FB5B66" w:rsidP="00AE6579">
      <w:pPr>
        <w:pStyle w:val="ListParagraph"/>
        <w:numPr>
          <w:ilvl w:val="0"/>
          <w:numId w:val="7"/>
        </w:numPr>
      </w:pPr>
      <w:r w:rsidRPr="000217DE">
        <w:t xml:space="preserve">Refer the attached Excel for </w:t>
      </w:r>
      <w:hyperlink w:anchor="AgentPricingGroupMapping" w:history="1">
        <w:r w:rsidR="001119AB" w:rsidRPr="000217DE">
          <w:rPr>
            <w:rStyle w:val="Hyperlink"/>
          </w:rPr>
          <w:t>Agent – Agent Pricing Group Mapping</w:t>
        </w:r>
      </w:hyperlink>
    </w:p>
    <w:p w14:paraId="756EA971" w14:textId="29A93549" w:rsidR="00C11701" w:rsidRPr="000217DE" w:rsidRDefault="00C11701" w:rsidP="00C11701">
      <w:pPr>
        <w:pStyle w:val="Heading3"/>
        <w:spacing w:after="240"/>
        <w:ind w:left="720"/>
      </w:pPr>
      <w:commentRangeStart w:id="364"/>
      <w:commentRangeStart w:id="365"/>
      <w:del w:id="366" w:author="Sampathkumar Chinnaswamy" w:date="2023-06-27T07:09:00Z">
        <w:r w:rsidRPr="000217DE" w:rsidDel="00350714">
          <w:delText xml:space="preserve">Refer </w:delText>
        </w:r>
      </w:del>
      <w:bookmarkStart w:id="367" w:name="_Toc139454126"/>
      <w:r w:rsidRPr="000217DE">
        <w:t xml:space="preserve">Risk </w:t>
      </w:r>
      <w:commentRangeEnd w:id="364"/>
      <w:r w:rsidR="00921E7C">
        <w:rPr>
          <w:rStyle w:val="CommentReference"/>
          <w:rFonts w:asciiTheme="minorHAnsi" w:eastAsiaTheme="minorEastAsia" w:hAnsiTheme="minorHAnsi" w:cstheme="minorBidi"/>
          <w:b w:val="0"/>
          <w:bCs w:val="0"/>
        </w:rPr>
        <w:commentReference w:id="364"/>
      </w:r>
      <w:commentRangeEnd w:id="365"/>
      <w:r w:rsidR="001B7EBE">
        <w:rPr>
          <w:rStyle w:val="CommentReference"/>
          <w:rFonts w:asciiTheme="minorHAnsi" w:eastAsiaTheme="minorEastAsia" w:hAnsiTheme="minorHAnsi" w:cstheme="minorBidi"/>
          <w:b w:val="0"/>
          <w:bCs w:val="0"/>
        </w:rPr>
        <w:commentReference w:id="365"/>
      </w:r>
      <w:r w:rsidRPr="000217DE">
        <w:t>Criteria Maintenance</w:t>
      </w:r>
      <w:bookmarkEnd w:id="367"/>
      <w:r w:rsidRPr="000217DE">
        <w:t xml:space="preserve"> </w:t>
      </w:r>
    </w:p>
    <w:p w14:paraId="31675CCC" w14:textId="5B6DF268" w:rsidR="00C11701" w:rsidRPr="000217DE" w:rsidRDefault="00C11701" w:rsidP="00AE6579">
      <w:pPr>
        <w:pStyle w:val="ListParagraph"/>
        <w:numPr>
          <w:ilvl w:val="0"/>
          <w:numId w:val="7"/>
        </w:numPr>
      </w:pPr>
      <w:r w:rsidRPr="000217DE">
        <w:t xml:space="preserve">All the Motor related </w:t>
      </w:r>
      <w:del w:id="368" w:author="Sampathkumar Chinnaswamy" w:date="2023-06-27T07:09:00Z">
        <w:r w:rsidRPr="000217DE" w:rsidDel="00350714">
          <w:delText xml:space="preserve">Refer </w:delText>
        </w:r>
      </w:del>
      <w:r w:rsidRPr="000217DE">
        <w:t xml:space="preserve">Risk Criteria shall be maintained in the Rules </w:t>
      </w:r>
      <w:del w:id="369" w:author="Sampathkumar Chinnaswamy" w:date="2023-06-21T17:00:00Z">
        <w:r w:rsidRPr="000217DE" w:rsidDel="0077059F">
          <w:delText xml:space="preserve">/ </w:delText>
        </w:r>
      </w:del>
      <w:ins w:id="370" w:author="Sampathkumar Chinnaswamy" w:date="2023-06-21T17:00:00Z">
        <w:r w:rsidR="0077059F">
          <w:t>and</w:t>
        </w:r>
        <w:r w:rsidR="0077059F" w:rsidRPr="000217DE">
          <w:t xml:space="preserve"> </w:t>
        </w:r>
      </w:ins>
      <w:r w:rsidRPr="000217DE">
        <w:t xml:space="preserve">Rating Engine </w:t>
      </w:r>
    </w:p>
    <w:p w14:paraId="655FC49D" w14:textId="23F96529" w:rsidR="00C11701" w:rsidRPr="000217DE" w:rsidRDefault="00C11701" w:rsidP="00AE6579">
      <w:pPr>
        <w:pStyle w:val="ListParagraph"/>
        <w:numPr>
          <w:ilvl w:val="0"/>
          <w:numId w:val="7"/>
        </w:numPr>
      </w:pPr>
      <w:r w:rsidRPr="000217DE">
        <w:t xml:space="preserve">Based on the Agent Rules Group, the </w:t>
      </w:r>
      <w:del w:id="371" w:author="Sampathkumar Chinnaswamy" w:date="2023-06-27T07:09:00Z">
        <w:r w:rsidRPr="000217DE" w:rsidDel="00350714">
          <w:delText xml:space="preserve">Refer </w:delText>
        </w:r>
      </w:del>
      <w:r w:rsidRPr="000217DE">
        <w:t xml:space="preserve">Risk Criteria will be </w:t>
      </w:r>
      <w:commentRangeStart w:id="372"/>
      <w:commentRangeStart w:id="373"/>
      <w:r w:rsidRPr="000217DE">
        <w:t>maintained</w:t>
      </w:r>
      <w:commentRangeEnd w:id="372"/>
      <w:r w:rsidR="00921E7C">
        <w:rPr>
          <w:rStyle w:val="CommentReference"/>
        </w:rPr>
        <w:commentReference w:id="372"/>
      </w:r>
      <w:commentRangeEnd w:id="373"/>
      <w:r w:rsidR="0035008E">
        <w:rPr>
          <w:rStyle w:val="CommentReference"/>
        </w:rPr>
        <w:commentReference w:id="373"/>
      </w:r>
    </w:p>
    <w:p w14:paraId="2606B851" w14:textId="1FA0B08A" w:rsidR="00C11701" w:rsidRDefault="00C11701" w:rsidP="00AE6579">
      <w:pPr>
        <w:pStyle w:val="ListParagraph"/>
        <w:numPr>
          <w:ilvl w:val="0"/>
          <w:numId w:val="7"/>
        </w:numPr>
        <w:rPr>
          <w:ins w:id="374" w:author="Sampathkumar Chinnaswamy" w:date="2023-06-22T14:41:00Z"/>
        </w:rPr>
      </w:pPr>
      <w:r w:rsidRPr="000217DE">
        <w:t>While the Front End System issue a Quotation / Cover Note, when there is a request to Rule</w:t>
      </w:r>
      <w:ins w:id="375" w:author="Sampathkumar Chinnaswamy" w:date="2023-06-21T17:06:00Z">
        <w:r w:rsidR="00A33A10">
          <w:t xml:space="preserve">s and </w:t>
        </w:r>
      </w:ins>
      <w:del w:id="376" w:author="Sampathkumar Chinnaswamy" w:date="2023-06-21T17:06:00Z">
        <w:r w:rsidRPr="000217DE" w:rsidDel="00A33A10">
          <w:delText xml:space="preserve"> / </w:delText>
        </w:r>
      </w:del>
      <w:r w:rsidRPr="000217DE">
        <w:t xml:space="preserve">Rating Engine to get the applicable </w:t>
      </w:r>
      <w:del w:id="377" w:author="Sampathkumar Chinnaswamy" w:date="2023-06-27T07:09:00Z">
        <w:r w:rsidRPr="000217DE" w:rsidDel="00350714">
          <w:delText xml:space="preserve">Refer </w:delText>
        </w:r>
      </w:del>
      <w:r w:rsidRPr="000217DE">
        <w:t>Risk</w:t>
      </w:r>
      <w:ins w:id="378" w:author="Sampathkumar Chinnaswamy" w:date="2023-06-27T07:09:00Z">
        <w:r w:rsidR="00350714">
          <w:t xml:space="preserve"> Type</w:t>
        </w:r>
      </w:ins>
      <w:r w:rsidRPr="000217DE">
        <w:t>, the Rule</w:t>
      </w:r>
      <w:ins w:id="379" w:author="Sampathkumar Chinnaswamy" w:date="2023-06-21T17:06:00Z">
        <w:r w:rsidR="00A33A10">
          <w:t xml:space="preserve">s and </w:t>
        </w:r>
      </w:ins>
      <w:del w:id="380" w:author="Sampathkumar Chinnaswamy" w:date="2023-06-21T17:06:00Z">
        <w:r w:rsidRPr="000217DE" w:rsidDel="00A33A10">
          <w:delText xml:space="preserve"> / </w:delText>
        </w:r>
      </w:del>
      <w:r w:rsidRPr="000217DE">
        <w:t xml:space="preserve">Rating Engine will share the applicable </w:t>
      </w:r>
      <w:del w:id="381" w:author="Sampathkumar Chinnaswamy" w:date="2023-06-27T07:09:00Z">
        <w:r w:rsidRPr="000217DE" w:rsidDel="00350714">
          <w:delText xml:space="preserve">Refer </w:delText>
        </w:r>
      </w:del>
      <w:r w:rsidRPr="000217DE">
        <w:t>Risk based on the criteria received in the Request Service.</w:t>
      </w:r>
    </w:p>
    <w:p w14:paraId="45215A1F" w14:textId="39B7DA37" w:rsidR="008C5DAB" w:rsidRPr="000217DE" w:rsidRDefault="008C5DAB" w:rsidP="00AE6579">
      <w:pPr>
        <w:pStyle w:val="ListParagraph"/>
        <w:numPr>
          <w:ilvl w:val="0"/>
          <w:numId w:val="7"/>
        </w:numPr>
      </w:pPr>
      <w:ins w:id="382" w:author="Sampathkumar Chinnaswamy" w:date="2023-06-22T14:42:00Z">
        <w:r>
          <w:t>In the Response Service the Rules and Rating Engine will send the Risk Type (Accept / Refer / Decline) and based on this Response the Front End System will allow the user to generate the Cover Note or Refer to UW for Approval</w:t>
        </w:r>
      </w:ins>
    </w:p>
    <w:p w14:paraId="3A77215F" w14:textId="7F8FBF4D" w:rsidR="00816AF5" w:rsidRPr="000217DE" w:rsidDel="00EF47A8" w:rsidRDefault="00C11701" w:rsidP="00AE6579">
      <w:pPr>
        <w:pStyle w:val="ListParagraph"/>
        <w:numPr>
          <w:ilvl w:val="0"/>
          <w:numId w:val="7"/>
        </w:numPr>
        <w:rPr>
          <w:del w:id="383" w:author="Sampathkumar Chinnaswamy" w:date="2023-06-27T07:13:00Z"/>
        </w:rPr>
      </w:pPr>
      <w:r w:rsidRPr="000217DE">
        <w:t xml:space="preserve">A separate </w:t>
      </w:r>
      <w:r w:rsidRPr="00C12E54">
        <w:t>Web Service</w:t>
      </w:r>
      <w:r w:rsidRPr="000217DE">
        <w:t xml:space="preserve"> </w:t>
      </w:r>
      <w:ins w:id="384" w:author="Sampathkumar Chinnaswamy" w:date="2023-06-27T07:30:00Z">
        <w:r w:rsidR="00C22D28">
          <w:t xml:space="preserve">- </w:t>
        </w:r>
      </w:ins>
      <w:del w:id="385" w:author="Unknown">
        <w:r w:rsidR="00D0059A" w:rsidRPr="00EF47A8" w:rsidDel="00EF47A8">
          <w:fldChar w:fldCharType="begin"/>
        </w:r>
        <w:r w:rsidR="00D0059A" w:rsidRPr="00EF47A8" w:rsidDel="00EF47A8">
          <w:delInstrText xml:space="preserve"> HYPERLINK \l "_Refer_Risk_Service" </w:delInstrText>
        </w:r>
        <w:r w:rsidR="00D0059A" w:rsidRPr="00EF47A8" w:rsidDel="00EF47A8">
          <w:fldChar w:fldCharType="separate"/>
        </w:r>
        <w:r w:rsidR="00864682" w:rsidRPr="00EF47A8" w:rsidDel="00EF47A8">
          <w:delText>Refer Risk Service</w:delText>
        </w:r>
        <w:r w:rsidR="00D0059A" w:rsidRPr="00EF47A8" w:rsidDel="00EF47A8">
          <w:fldChar w:fldCharType="end"/>
        </w:r>
      </w:del>
      <w:ins w:id="386" w:author="Sampathkumar Chinnaswamy" w:date="2023-06-27T07:13:00Z">
        <w:r w:rsidR="00EF47A8" w:rsidRPr="00EF47A8">
          <w:t xml:space="preserve">Risk </w:t>
        </w:r>
      </w:ins>
      <w:ins w:id="387" w:author="Sampathkumar Chinnaswamy" w:date="2023-06-27T07:29:00Z">
        <w:r w:rsidR="00C22D28">
          <w:t xml:space="preserve">Criteria </w:t>
        </w:r>
      </w:ins>
      <w:ins w:id="388" w:author="Sampathkumar Chinnaswamy" w:date="2023-06-27T07:13:00Z">
        <w:r w:rsidR="00EF47A8" w:rsidRPr="00EF47A8">
          <w:t>Service</w:t>
        </w:r>
      </w:ins>
      <w:r w:rsidR="00864682" w:rsidRPr="000217DE">
        <w:t xml:space="preserve"> </w:t>
      </w:r>
      <w:ins w:id="389" w:author="Sampathkumar Chinnaswamy" w:date="2023-06-27T12:37:00Z">
        <w:r w:rsidR="00571184">
          <w:t xml:space="preserve">API </w:t>
        </w:r>
      </w:ins>
      <w:r w:rsidRPr="000217DE">
        <w:t xml:space="preserve">will be available to share the applicable </w:t>
      </w:r>
      <w:del w:id="390" w:author="Sampathkumar Chinnaswamy" w:date="2023-06-27T07:30:00Z">
        <w:r w:rsidRPr="000217DE" w:rsidDel="00C22D28">
          <w:delText xml:space="preserve">Refer </w:delText>
        </w:r>
      </w:del>
      <w:r w:rsidRPr="000217DE">
        <w:t>Risk to front end System</w:t>
      </w:r>
    </w:p>
    <w:p w14:paraId="074808A4" w14:textId="4C0D8BE1" w:rsidR="00816AF5" w:rsidRPr="00EF47A8" w:rsidRDefault="00885A77" w:rsidP="00AE6579">
      <w:pPr>
        <w:pStyle w:val="ListParagraph"/>
        <w:numPr>
          <w:ilvl w:val="0"/>
          <w:numId w:val="7"/>
        </w:numPr>
        <w:rPr>
          <w:rStyle w:val="Hyperlink"/>
          <w:color w:val="auto"/>
          <w:u w:val="none"/>
        </w:rPr>
      </w:pPr>
      <w:del w:id="391" w:author="Sampathkumar Chinnaswamy" w:date="2023-06-27T07:12:00Z">
        <w:r w:rsidRPr="000217DE" w:rsidDel="00EF47A8">
          <w:delText xml:space="preserve">Refer the attached Excel File for </w:delText>
        </w:r>
      </w:del>
      <w:del w:id="392" w:author="Unknown">
        <w:r w:rsidRPr="00EF47A8" w:rsidDel="00EF47A8">
          <w:rPr>
            <w:rStyle w:val="Hyperlink"/>
          </w:rPr>
          <w:delText>Refer Risk Criteria</w:delText>
        </w:r>
      </w:del>
      <w:del w:id="393" w:author="Sampathkumar Chinnaswamy" w:date="2023-06-27T07:13:00Z">
        <w:r w:rsidR="00C41089" w:rsidRPr="000217DE" w:rsidDel="00EF47A8">
          <w:rPr>
            <w:rStyle w:val="Hyperlink"/>
          </w:rPr>
          <w:delText>.</w:delText>
        </w:r>
      </w:del>
      <w:r w:rsidR="00C41089" w:rsidRPr="000217DE">
        <w:rPr>
          <w:rStyle w:val="Hyperlink"/>
        </w:rPr>
        <w:t xml:space="preserve"> </w:t>
      </w:r>
    </w:p>
    <w:p w14:paraId="242CFB6C" w14:textId="62AFD30B" w:rsidR="00010929" w:rsidDel="00783EB7" w:rsidRDefault="00010929" w:rsidP="00AE6579">
      <w:pPr>
        <w:pStyle w:val="ListParagraph"/>
        <w:numPr>
          <w:ilvl w:val="0"/>
          <w:numId w:val="7"/>
        </w:numPr>
        <w:rPr>
          <w:del w:id="394" w:author="Sampathkumar Chinnaswamy" w:date="2023-06-26T15:15:00Z"/>
        </w:rPr>
      </w:pPr>
      <w:del w:id="395" w:author="Sampathkumar Chinnaswamy" w:date="2023-06-26T15:15:00Z">
        <w:r w:rsidRPr="000217DE" w:rsidDel="00783EB7">
          <w:delText>Refer Risk Criteria mentioned in the attached excel file only will be maintained in the Rule</w:delText>
        </w:r>
      </w:del>
      <w:del w:id="396" w:author="Sampathkumar Chinnaswamy" w:date="2023-06-21T17:06:00Z">
        <w:r w:rsidRPr="000217DE" w:rsidDel="00A33A10">
          <w:delText xml:space="preserve"> / </w:delText>
        </w:r>
      </w:del>
      <w:del w:id="397" w:author="Sampathkumar Chinnaswamy" w:date="2023-06-26T15:15:00Z">
        <w:r w:rsidRPr="000217DE" w:rsidDel="00783EB7">
          <w:delText xml:space="preserve">Rating Engine and no other Refer Risk Criteria is available </w:delText>
        </w:r>
        <w:r w:rsidR="000A3949" w:rsidRPr="000217DE" w:rsidDel="00783EB7">
          <w:delText xml:space="preserve">/ </w:delText>
        </w:r>
        <w:r w:rsidRPr="000217DE" w:rsidDel="00783EB7">
          <w:delText>applicable.</w:delText>
        </w:r>
        <w:bookmarkStart w:id="398" w:name="_Toc138743408"/>
        <w:bookmarkStart w:id="399" w:name="_Toc138762267"/>
        <w:bookmarkStart w:id="400" w:name="_Toc138771472"/>
        <w:bookmarkStart w:id="401" w:name="_Toc139040295"/>
        <w:bookmarkStart w:id="402" w:name="_Toc139373754"/>
        <w:bookmarkStart w:id="403" w:name="_Toc139454127"/>
        <w:bookmarkEnd w:id="398"/>
        <w:bookmarkEnd w:id="399"/>
        <w:bookmarkEnd w:id="400"/>
        <w:bookmarkEnd w:id="401"/>
        <w:bookmarkEnd w:id="402"/>
        <w:bookmarkEnd w:id="403"/>
      </w:del>
    </w:p>
    <w:p w14:paraId="0F0626C5" w14:textId="77777777" w:rsidR="002E0BB7" w:rsidRDefault="002E0BB7" w:rsidP="002E0BB7">
      <w:pPr>
        <w:pStyle w:val="Heading3"/>
        <w:spacing w:after="240"/>
        <w:ind w:left="720"/>
      </w:pPr>
      <w:bookmarkStart w:id="404" w:name="_Toc139454128"/>
      <w:r>
        <w:t xml:space="preserve">Vehicle Type Code </w:t>
      </w:r>
      <w:r w:rsidRPr="000217DE">
        <w:t>Maintenance</w:t>
      </w:r>
      <w:bookmarkEnd w:id="404"/>
      <w:r w:rsidRPr="000217DE">
        <w:t xml:space="preserve"> </w:t>
      </w:r>
    </w:p>
    <w:tbl>
      <w:tblPr>
        <w:tblpPr w:leftFromText="180" w:rightFromText="180" w:vertAnchor="text" w:tblpY="1"/>
        <w:tblOverlap w:val="never"/>
        <w:tblW w:w="5840" w:type="dxa"/>
        <w:tblLook w:val="04A0" w:firstRow="1" w:lastRow="0" w:firstColumn="1" w:lastColumn="0" w:noHBand="0" w:noVBand="1"/>
      </w:tblPr>
      <w:tblGrid>
        <w:gridCol w:w="2680"/>
        <w:gridCol w:w="3480"/>
      </w:tblGrid>
      <w:tr w:rsidR="002E0BB7" w:rsidRPr="002E0BB7" w14:paraId="7B571D96" w14:textId="77777777" w:rsidTr="008C04E7">
        <w:trPr>
          <w:trHeight w:val="300"/>
        </w:trPr>
        <w:tc>
          <w:tcPr>
            <w:tcW w:w="2360"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308A56BD" w14:textId="77777777" w:rsidR="002E0BB7" w:rsidRPr="002E0BB7" w:rsidRDefault="002E0BB7" w:rsidP="008C04E7">
            <w:pPr>
              <w:spacing w:after="0" w:line="240" w:lineRule="auto"/>
              <w:rPr>
                <w:rFonts w:ascii="Calibri Light" w:eastAsia="Times New Roman" w:hAnsi="Calibri Light" w:cs="Calibri Light"/>
                <w:b/>
                <w:bCs/>
                <w:color w:val="D9E1F2"/>
                <w:lang w:val="en-IN" w:eastAsia="en-IN"/>
              </w:rPr>
            </w:pPr>
            <w:commentRangeStart w:id="405"/>
            <w:commentRangeStart w:id="406"/>
            <w:r w:rsidRPr="002E0BB7">
              <w:rPr>
                <w:rFonts w:ascii="Calibri Light" w:eastAsia="Times New Roman" w:hAnsi="Calibri Light" w:cs="Calibri Light"/>
                <w:b/>
                <w:bCs/>
                <w:color w:val="D9E1F2"/>
                <w:lang w:val="en-IN" w:eastAsia="en-IN"/>
              </w:rPr>
              <w:t>VEHTYPECODE</w:t>
            </w:r>
            <w:commentRangeEnd w:id="405"/>
            <w:r w:rsidR="00921E7C">
              <w:rPr>
                <w:rStyle w:val="CommentReference"/>
              </w:rPr>
              <w:commentReference w:id="405"/>
            </w:r>
            <w:commentRangeEnd w:id="406"/>
            <w:r w:rsidR="0035008E">
              <w:rPr>
                <w:rStyle w:val="CommentReference"/>
              </w:rPr>
              <w:commentReference w:id="406"/>
            </w:r>
          </w:p>
        </w:tc>
        <w:tc>
          <w:tcPr>
            <w:tcW w:w="3480" w:type="dxa"/>
            <w:tcBorders>
              <w:top w:val="single" w:sz="4" w:space="0" w:color="auto"/>
              <w:left w:val="nil"/>
              <w:bottom w:val="single" w:sz="4" w:space="0" w:color="auto"/>
              <w:right w:val="single" w:sz="4" w:space="0" w:color="auto"/>
            </w:tcBorders>
            <w:shd w:val="clear" w:color="000000" w:fill="305496"/>
            <w:noWrap/>
            <w:vAlign w:val="bottom"/>
            <w:hideMark/>
          </w:tcPr>
          <w:p w14:paraId="462E5A9D" w14:textId="77777777" w:rsidR="002E0BB7" w:rsidRPr="002E0BB7" w:rsidRDefault="002E0BB7" w:rsidP="008C04E7">
            <w:pPr>
              <w:spacing w:after="0" w:line="240" w:lineRule="auto"/>
              <w:rPr>
                <w:rFonts w:ascii="Calibri Light" w:eastAsia="Times New Roman" w:hAnsi="Calibri Light" w:cs="Calibri Light"/>
                <w:b/>
                <w:bCs/>
                <w:color w:val="D9E1F2"/>
                <w:lang w:val="en-IN" w:eastAsia="en-IN"/>
              </w:rPr>
            </w:pPr>
            <w:r w:rsidRPr="002E0BB7">
              <w:rPr>
                <w:rFonts w:ascii="Calibri Light" w:eastAsia="Times New Roman" w:hAnsi="Calibri Light" w:cs="Calibri Light"/>
                <w:b/>
                <w:bCs/>
                <w:color w:val="D9E1F2"/>
                <w:lang w:val="en-IN" w:eastAsia="en-IN"/>
              </w:rPr>
              <w:t>VEHTYPEDESC</w:t>
            </w:r>
          </w:p>
        </w:tc>
      </w:tr>
      <w:tr w:rsidR="002E0BB7" w:rsidRPr="002E0BB7" w14:paraId="2BE346D8" w14:textId="77777777" w:rsidTr="008C04E7">
        <w:trPr>
          <w:trHeight w:val="300"/>
        </w:trPr>
        <w:tc>
          <w:tcPr>
            <w:tcW w:w="2360" w:type="dxa"/>
            <w:tcBorders>
              <w:top w:val="nil"/>
              <w:left w:val="single" w:sz="4" w:space="0" w:color="auto"/>
              <w:bottom w:val="single" w:sz="4" w:space="0" w:color="auto"/>
              <w:right w:val="single" w:sz="4" w:space="0" w:color="auto"/>
            </w:tcBorders>
            <w:shd w:val="clear" w:color="000000" w:fill="D9E1F2"/>
            <w:noWrap/>
            <w:vAlign w:val="bottom"/>
            <w:hideMark/>
          </w:tcPr>
          <w:p w14:paraId="5816FA8D" w14:textId="77777777" w:rsidR="002E0BB7" w:rsidRPr="002E0BB7" w:rsidRDefault="002E0BB7" w:rsidP="008C04E7">
            <w:pPr>
              <w:spacing w:after="0" w:line="240" w:lineRule="auto"/>
              <w:rPr>
                <w:rFonts w:ascii="Calibri Light" w:eastAsia="Times New Roman" w:hAnsi="Calibri Light" w:cs="Calibri Light"/>
                <w:color w:val="203764"/>
                <w:lang w:val="en-IN" w:eastAsia="en-IN"/>
              </w:rPr>
            </w:pPr>
            <w:r w:rsidRPr="002E0BB7">
              <w:rPr>
                <w:rFonts w:ascii="Calibri Light" w:eastAsia="Times New Roman" w:hAnsi="Calibri Light" w:cs="Calibri Light"/>
                <w:color w:val="203764"/>
                <w:lang w:val="en-IN" w:eastAsia="en-IN"/>
              </w:rPr>
              <w:t>PRCAR</w:t>
            </w:r>
          </w:p>
        </w:tc>
        <w:tc>
          <w:tcPr>
            <w:tcW w:w="3480" w:type="dxa"/>
            <w:tcBorders>
              <w:top w:val="nil"/>
              <w:left w:val="nil"/>
              <w:bottom w:val="single" w:sz="4" w:space="0" w:color="auto"/>
              <w:right w:val="single" w:sz="4" w:space="0" w:color="auto"/>
            </w:tcBorders>
            <w:shd w:val="clear" w:color="000000" w:fill="D9E1F2"/>
            <w:noWrap/>
            <w:vAlign w:val="bottom"/>
            <w:hideMark/>
          </w:tcPr>
          <w:p w14:paraId="0496E531" w14:textId="77777777" w:rsidR="002E0BB7" w:rsidRPr="002E0BB7" w:rsidRDefault="002E0BB7" w:rsidP="008C04E7">
            <w:pPr>
              <w:spacing w:after="0" w:line="240" w:lineRule="auto"/>
              <w:rPr>
                <w:rFonts w:ascii="Calibri Light" w:eastAsia="Times New Roman" w:hAnsi="Calibri Light" w:cs="Calibri Light"/>
                <w:color w:val="203764"/>
                <w:lang w:val="en-IN" w:eastAsia="en-IN"/>
              </w:rPr>
            </w:pPr>
            <w:r w:rsidRPr="002E0BB7">
              <w:rPr>
                <w:rFonts w:ascii="Calibri Light" w:eastAsia="Times New Roman" w:hAnsi="Calibri Light" w:cs="Calibri Light"/>
                <w:color w:val="203764"/>
                <w:lang w:val="en-IN" w:eastAsia="en-IN"/>
              </w:rPr>
              <w:t>PRIVATE CAR</w:t>
            </w:r>
          </w:p>
        </w:tc>
      </w:tr>
      <w:tr w:rsidR="002E0BB7" w:rsidRPr="002E0BB7" w14:paraId="0C420D95" w14:textId="77777777" w:rsidTr="008C04E7">
        <w:trPr>
          <w:trHeight w:val="300"/>
        </w:trPr>
        <w:tc>
          <w:tcPr>
            <w:tcW w:w="2360" w:type="dxa"/>
            <w:tcBorders>
              <w:top w:val="nil"/>
              <w:left w:val="single" w:sz="4" w:space="0" w:color="auto"/>
              <w:bottom w:val="single" w:sz="4" w:space="0" w:color="auto"/>
              <w:right w:val="single" w:sz="4" w:space="0" w:color="auto"/>
            </w:tcBorders>
            <w:shd w:val="clear" w:color="000000" w:fill="B4C6E7"/>
            <w:noWrap/>
            <w:vAlign w:val="bottom"/>
            <w:hideMark/>
          </w:tcPr>
          <w:p w14:paraId="49218F3B" w14:textId="77777777" w:rsidR="002E0BB7" w:rsidRPr="002E0BB7" w:rsidRDefault="002E0BB7" w:rsidP="008C04E7">
            <w:pPr>
              <w:spacing w:after="0" w:line="240" w:lineRule="auto"/>
              <w:rPr>
                <w:rFonts w:ascii="Calibri Light" w:eastAsia="Times New Roman" w:hAnsi="Calibri Light" w:cs="Calibri Light"/>
                <w:color w:val="203764"/>
                <w:lang w:val="en-IN" w:eastAsia="en-IN"/>
              </w:rPr>
            </w:pPr>
            <w:r w:rsidRPr="002E0BB7">
              <w:rPr>
                <w:rFonts w:ascii="Calibri Light" w:eastAsia="Times New Roman" w:hAnsi="Calibri Light" w:cs="Calibri Light"/>
                <w:color w:val="203764"/>
                <w:lang w:val="en-IN" w:eastAsia="en-IN"/>
              </w:rPr>
              <w:t>PCPLS</w:t>
            </w:r>
          </w:p>
        </w:tc>
        <w:tc>
          <w:tcPr>
            <w:tcW w:w="3480" w:type="dxa"/>
            <w:tcBorders>
              <w:top w:val="nil"/>
              <w:left w:val="nil"/>
              <w:bottom w:val="single" w:sz="4" w:space="0" w:color="auto"/>
              <w:right w:val="single" w:sz="4" w:space="0" w:color="auto"/>
            </w:tcBorders>
            <w:shd w:val="clear" w:color="000000" w:fill="B4C6E7"/>
            <w:noWrap/>
            <w:vAlign w:val="bottom"/>
            <w:hideMark/>
          </w:tcPr>
          <w:p w14:paraId="27809E35" w14:textId="77777777" w:rsidR="002E0BB7" w:rsidRPr="002E0BB7" w:rsidRDefault="002E0BB7" w:rsidP="008C04E7">
            <w:pPr>
              <w:spacing w:after="0" w:line="240" w:lineRule="auto"/>
              <w:rPr>
                <w:rFonts w:ascii="Calibri Light" w:eastAsia="Times New Roman" w:hAnsi="Calibri Light" w:cs="Calibri Light"/>
                <w:color w:val="203764"/>
                <w:lang w:val="en-IN" w:eastAsia="en-IN"/>
              </w:rPr>
            </w:pPr>
            <w:r w:rsidRPr="002E0BB7">
              <w:rPr>
                <w:rFonts w:ascii="Calibri Light" w:eastAsia="Times New Roman" w:hAnsi="Calibri Light" w:cs="Calibri Light"/>
                <w:color w:val="203764"/>
                <w:lang w:val="en-IN" w:eastAsia="en-IN"/>
              </w:rPr>
              <w:t>PRIVATE CAR COMPREHENSIVE PLUS</w:t>
            </w:r>
          </w:p>
        </w:tc>
      </w:tr>
      <w:tr w:rsidR="002E0BB7" w:rsidRPr="002E0BB7" w14:paraId="454E70F5" w14:textId="77777777" w:rsidTr="008C04E7">
        <w:trPr>
          <w:trHeight w:val="300"/>
        </w:trPr>
        <w:tc>
          <w:tcPr>
            <w:tcW w:w="2360" w:type="dxa"/>
            <w:tcBorders>
              <w:top w:val="nil"/>
              <w:left w:val="single" w:sz="4" w:space="0" w:color="auto"/>
              <w:bottom w:val="single" w:sz="4" w:space="0" w:color="auto"/>
              <w:right w:val="single" w:sz="4" w:space="0" w:color="auto"/>
            </w:tcBorders>
            <w:shd w:val="clear" w:color="000000" w:fill="D9E1F2"/>
            <w:noWrap/>
            <w:vAlign w:val="bottom"/>
            <w:hideMark/>
          </w:tcPr>
          <w:p w14:paraId="5D0FB4B1" w14:textId="77777777" w:rsidR="002E0BB7" w:rsidRPr="002E0BB7" w:rsidRDefault="002E0BB7" w:rsidP="008C04E7">
            <w:pPr>
              <w:spacing w:after="0" w:line="240" w:lineRule="auto"/>
              <w:rPr>
                <w:rFonts w:ascii="Calibri Light" w:eastAsia="Times New Roman" w:hAnsi="Calibri Light" w:cs="Calibri Light"/>
                <w:color w:val="203764"/>
                <w:lang w:val="en-IN" w:eastAsia="en-IN"/>
              </w:rPr>
            </w:pPr>
            <w:r w:rsidRPr="002E0BB7">
              <w:rPr>
                <w:rFonts w:ascii="Calibri Light" w:eastAsia="Times New Roman" w:hAnsi="Calibri Light" w:cs="Calibri Light"/>
                <w:color w:val="203764"/>
                <w:lang w:val="en-IN" w:eastAsia="en-IN"/>
              </w:rPr>
              <w:t>MTCYC</w:t>
            </w:r>
          </w:p>
        </w:tc>
        <w:tc>
          <w:tcPr>
            <w:tcW w:w="3480" w:type="dxa"/>
            <w:tcBorders>
              <w:top w:val="nil"/>
              <w:left w:val="nil"/>
              <w:bottom w:val="single" w:sz="4" w:space="0" w:color="auto"/>
              <w:right w:val="single" w:sz="4" w:space="0" w:color="auto"/>
            </w:tcBorders>
            <w:shd w:val="clear" w:color="000000" w:fill="D9E1F2"/>
            <w:noWrap/>
            <w:vAlign w:val="bottom"/>
            <w:hideMark/>
          </w:tcPr>
          <w:p w14:paraId="3E93C08B" w14:textId="77777777" w:rsidR="002E0BB7" w:rsidRPr="002E0BB7" w:rsidRDefault="002E0BB7" w:rsidP="008C04E7">
            <w:pPr>
              <w:spacing w:after="0" w:line="240" w:lineRule="auto"/>
              <w:rPr>
                <w:rFonts w:ascii="Calibri Light" w:eastAsia="Times New Roman" w:hAnsi="Calibri Light" w:cs="Calibri Light"/>
                <w:color w:val="203764"/>
                <w:lang w:val="en-IN" w:eastAsia="en-IN"/>
              </w:rPr>
            </w:pPr>
            <w:r w:rsidRPr="002E0BB7">
              <w:rPr>
                <w:rFonts w:ascii="Calibri Light" w:eastAsia="Times New Roman" w:hAnsi="Calibri Light" w:cs="Calibri Light"/>
                <w:color w:val="203764"/>
                <w:lang w:val="en-IN" w:eastAsia="en-IN"/>
              </w:rPr>
              <w:t>MOTOR CYCLE</w:t>
            </w:r>
          </w:p>
        </w:tc>
      </w:tr>
      <w:tr w:rsidR="002E0BB7" w:rsidRPr="002E0BB7" w14:paraId="63398A60" w14:textId="77777777" w:rsidTr="008C04E7">
        <w:trPr>
          <w:trHeight w:val="300"/>
        </w:trPr>
        <w:tc>
          <w:tcPr>
            <w:tcW w:w="2360" w:type="dxa"/>
            <w:tcBorders>
              <w:top w:val="nil"/>
              <w:left w:val="single" w:sz="4" w:space="0" w:color="auto"/>
              <w:bottom w:val="single" w:sz="4" w:space="0" w:color="auto"/>
              <w:right w:val="single" w:sz="4" w:space="0" w:color="auto"/>
            </w:tcBorders>
            <w:shd w:val="clear" w:color="000000" w:fill="B4C6E7"/>
            <w:noWrap/>
            <w:vAlign w:val="bottom"/>
            <w:hideMark/>
          </w:tcPr>
          <w:p w14:paraId="6D504663" w14:textId="77777777" w:rsidR="002E0BB7" w:rsidRPr="002E0BB7" w:rsidRDefault="002E0BB7" w:rsidP="008C04E7">
            <w:pPr>
              <w:spacing w:after="0" w:line="240" w:lineRule="auto"/>
              <w:rPr>
                <w:rFonts w:ascii="Calibri Light" w:eastAsia="Times New Roman" w:hAnsi="Calibri Light" w:cs="Calibri Light"/>
                <w:color w:val="203764"/>
                <w:lang w:val="en-IN" w:eastAsia="en-IN"/>
              </w:rPr>
            </w:pPr>
            <w:r w:rsidRPr="002E0BB7">
              <w:rPr>
                <w:rFonts w:ascii="Calibri Light" w:eastAsia="Times New Roman" w:hAnsi="Calibri Light" w:cs="Calibri Light"/>
                <w:color w:val="203764"/>
                <w:lang w:val="en-IN" w:eastAsia="en-IN"/>
              </w:rPr>
              <w:t>GCVEH</w:t>
            </w:r>
          </w:p>
        </w:tc>
        <w:tc>
          <w:tcPr>
            <w:tcW w:w="3480" w:type="dxa"/>
            <w:tcBorders>
              <w:top w:val="nil"/>
              <w:left w:val="nil"/>
              <w:bottom w:val="single" w:sz="4" w:space="0" w:color="auto"/>
              <w:right w:val="single" w:sz="4" w:space="0" w:color="auto"/>
            </w:tcBorders>
            <w:shd w:val="clear" w:color="000000" w:fill="B4C6E7"/>
            <w:noWrap/>
            <w:vAlign w:val="bottom"/>
            <w:hideMark/>
          </w:tcPr>
          <w:p w14:paraId="3BA92692" w14:textId="77777777" w:rsidR="002E0BB7" w:rsidRPr="002E0BB7" w:rsidRDefault="002E0BB7" w:rsidP="008C04E7">
            <w:pPr>
              <w:spacing w:after="0" w:line="240" w:lineRule="auto"/>
              <w:rPr>
                <w:rFonts w:ascii="Calibri Light" w:eastAsia="Times New Roman" w:hAnsi="Calibri Light" w:cs="Calibri Light"/>
                <w:color w:val="203764"/>
                <w:lang w:val="en-IN" w:eastAsia="en-IN"/>
              </w:rPr>
            </w:pPr>
            <w:r w:rsidRPr="002E0BB7">
              <w:rPr>
                <w:rFonts w:ascii="Calibri Light" w:eastAsia="Times New Roman" w:hAnsi="Calibri Light" w:cs="Calibri Light"/>
                <w:color w:val="203764"/>
                <w:lang w:val="en-IN" w:eastAsia="en-IN"/>
              </w:rPr>
              <w:t>GOODS CARRYING VEHICLE</w:t>
            </w:r>
          </w:p>
        </w:tc>
      </w:tr>
      <w:tr w:rsidR="002E0BB7" w:rsidRPr="002E0BB7" w14:paraId="58A5F40C" w14:textId="77777777" w:rsidTr="008C04E7">
        <w:trPr>
          <w:trHeight w:val="300"/>
        </w:trPr>
        <w:tc>
          <w:tcPr>
            <w:tcW w:w="2360" w:type="dxa"/>
            <w:tcBorders>
              <w:top w:val="nil"/>
              <w:left w:val="single" w:sz="4" w:space="0" w:color="auto"/>
              <w:bottom w:val="single" w:sz="4" w:space="0" w:color="auto"/>
              <w:right w:val="single" w:sz="4" w:space="0" w:color="auto"/>
            </w:tcBorders>
            <w:shd w:val="clear" w:color="000000" w:fill="D9E1F2"/>
            <w:noWrap/>
            <w:vAlign w:val="bottom"/>
            <w:hideMark/>
          </w:tcPr>
          <w:p w14:paraId="317E6ED3" w14:textId="77777777" w:rsidR="002E0BB7" w:rsidRPr="002E0BB7" w:rsidRDefault="002E0BB7" w:rsidP="008C04E7">
            <w:pPr>
              <w:spacing w:after="0" w:line="240" w:lineRule="auto"/>
              <w:rPr>
                <w:rFonts w:ascii="Calibri Light" w:eastAsia="Times New Roman" w:hAnsi="Calibri Light" w:cs="Calibri Light"/>
                <w:color w:val="203764"/>
                <w:lang w:val="en-IN" w:eastAsia="en-IN"/>
              </w:rPr>
            </w:pPr>
            <w:r w:rsidRPr="002E0BB7">
              <w:rPr>
                <w:rFonts w:ascii="Calibri Light" w:eastAsia="Times New Roman" w:hAnsi="Calibri Light" w:cs="Calibri Light"/>
                <w:color w:val="203764"/>
                <w:lang w:val="en-IN" w:eastAsia="en-IN"/>
              </w:rPr>
              <w:t>MOLBE</w:t>
            </w:r>
          </w:p>
        </w:tc>
        <w:tc>
          <w:tcPr>
            <w:tcW w:w="3480" w:type="dxa"/>
            <w:tcBorders>
              <w:top w:val="nil"/>
              <w:left w:val="nil"/>
              <w:bottom w:val="single" w:sz="4" w:space="0" w:color="auto"/>
              <w:right w:val="single" w:sz="4" w:space="0" w:color="auto"/>
            </w:tcBorders>
            <w:shd w:val="clear" w:color="000000" w:fill="D9E1F2"/>
            <w:noWrap/>
            <w:vAlign w:val="bottom"/>
            <w:hideMark/>
          </w:tcPr>
          <w:p w14:paraId="5A6E6859" w14:textId="77777777" w:rsidR="002E0BB7" w:rsidRPr="002E0BB7" w:rsidRDefault="002E0BB7" w:rsidP="008C04E7">
            <w:pPr>
              <w:spacing w:after="0" w:line="240" w:lineRule="auto"/>
              <w:rPr>
                <w:rFonts w:ascii="Calibri Light" w:eastAsia="Times New Roman" w:hAnsi="Calibri Light" w:cs="Calibri Light"/>
                <w:color w:val="203764"/>
                <w:lang w:val="en-IN" w:eastAsia="en-IN"/>
              </w:rPr>
            </w:pPr>
            <w:r w:rsidRPr="002E0BB7">
              <w:rPr>
                <w:rFonts w:ascii="Calibri Light" w:eastAsia="Times New Roman" w:hAnsi="Calibri Light" w:cs="Calibri Light"/>
                <w:color w:val="203764"/>
                <w:lang w:val="en-IN" w:eastAsia="en-IN"/>
              </w:rPr>
              <w:t>MOBILE EQUIPMENT</w:t>
            </w:r>
          </w:p>
        </w:tc>
      </w:tr>
      <w:tr w:rsidR="002E0BB7" w:rsidRPr="002E0BB7" w14:paraId="222C3976" w14:textId="77777777" w:rsidTr="008C04E7">
        <w:trPr>
          <w:trHeight w:val="300"/>
        </w:trPr>
        <w:tc>
          <w:tcPr>
            <w:tcW w:w="2360" w:type="dxa"/>
            <w:tcBorders>
              <w:top w:val="nil"/>
              <w:left w:val="single" w:sz="4" w:space="0" w:color="auto"/>
              <w:bottom w:val="single" w:sz="4" w:space="0" w:color="auto"/>
              <w:right w:val="single" w:sz="4" w:space="0" w:color="auto"/>
            </w:tcBorders>
            <w:shd w:val="clear" w:color="000000" w:fill="B4C6E7"/>
            <w:noWrap/>
            <w:vAlign w:val="bottom"/>
            <w:hideMark/>
          </w:tcPr>
          <w:p w14:paraId="719068C4" w14:textId="77777777" w:rsidR="002E0BB7" w:rsidRPr="002E0BB7" w:rsidRDefault="002E0BB7" w:rsidP="008C04E7">
            <w:pPr>
              <w:spacing w:after="0" w:line="240" w:lineRule="auto"/>
              <w:rPr>
                <w:rFonts w:ascii="Calibri Light" w:eastAsia="Times New Roman" w:hAnsi="Calibri Light" w:cs="Calibri Light"/>
                <w:color w:val="203764"/>
                <w:lang w:val="en-IN" w:eastAsia="en-IN"/>
              </w:rPr>
            </w:pPr>
            <w:r w:rsidRPr="002E0BB7">
              <w:rPr>
                <w:rFonts w:ascii="Calibri Light" w:eastAsia="Times New Roman" w:hAnsi="Calibri Light" w:cs="Calibri Light"/>
                <w:color w:val="203764"/>
                <w:lang w:val="en-IN" w:eastAsia="en-IN"/>
              </w:rPr>
              <w:t>BUS</w:t>
            </w:r>
          </w:p>
        </w:tc>
        <w:tc>
          <w:tcPr>
            <w:tcW w:w="3480" w:type="dxa"/>
            <w:tcBorders>
              <w:top w:val="nil"/>
              <w:left w:val="nil"/>
              <w:bottom w:val="single" w:sz="4" w:space="0" w:color="auto"/>
              <w:right w:val="single" w:sz="4" w:space="0" w:color="auto"/>
            </w:tcBorders>
            <w:shd w:val="clear" w:color="000000" w:fill="B4C6E7"/>
            <w:noWrap/>
            <w:vAlign w:val="bottom"/>
            <w:hideMark/>
          </w:tcPr>
          <w:p w14:paraId="4C10236F" w14:textId="77777777" w:rsidR="002E0BB7" w:rsidRPr="002E0BB7" w:rsidRDefault="002E0BB7" w:rsidP="008C04E7">
            <w:pPr>
              <w:spacing w:after="0" w:line="240" w:lineRule="auto"/>
              <w:rPr>
                <w:rFonts w:ascii="Calibri Light" w:eastAsia="Times New Roman" w:hAnsi="Calibri Light" w:cs="Calibri Light"/>
                <w:color w:val="203764"/>
                <w:lang w:val="en-IN" w:eastAsia="en-IN"/>
              </w:rPr>
            </w:pPr>
            <w:r w:rsidRPr="002E0BB7">
              <w:rPr>
                <w:rFonts w:ascii="Calibri Light" w:eastAsia="Times New Roman" w:hAnsi="Calibri Light" w:cs="Calibri Light"/>
                <w:color w:val="203764"/>
                <w:lang w:val="en-IN" w:eastAsia="en-IN"/>
              </w:rPr>
              <w:t>Bus</w:t>
            </w:r>
          </w:p>
        </w:tc>
      </w:tr>
      <w:tr w:rsidR="002E0BB7" w:rsidRPr="002E0BB7" w14:paraId="41AB5C74" w14:textId="77777777" w:rsidTr="008C04E7">
        <w:trPr>
          <w:trHeight w:val="300"/>
        </w:trPr>
        <w:tc>
          <w:tcPr>
            <w:tcW w:w="2360" w:type="dxa"/>
            <w:tcBorders>
              <w:top w:val="nil"/>
              <w:left w:val="single" w:sz="4" w:space="0" w:color="auto"/>
              <w:bottom w:val="single" w:sz="4" w:space="0" w:color="auto"/>
              <w:right w:val="single" w:sz="4" w:space="0" w:color="auto"/>
            </w:tcBorders>
            <w:shd w:val="clear" w:color="000000" w:fill="D9E1F2"/>
            <w:noWrap/>
            <w:vAlign w:val="bottom"/>
            <w:hideMark/>
          </w:tcPr>
          <w:p w14:paraId="15A51912" w14:textId="77777777" w:rsidR="002E0BB7" w:rsidRPr="002E0BB7" w:rsidRDefault="002E0BB7" w:rsidP="008C04E7">
            <w:pPr>
              <w:spacing w:after="0" w:line="240" w:lineRule="auto"/>
              <w:rPr>
                <w:rFonts w:ascii="Calibri Light" w:eastAsia="Times New Roman" w:hAnsi="Calibri Light" w:cs="Calibri Light"/>
                <w:color w:val="203764"/>
                <w:lang w:val="en-IN" w:eastAsia="en-IN"/>
              </w:rPr>
            </w:pPr>
            <w:r w:rsidRPr="002E0BB7">
              <w:rPr>
                <w:rFonts w:ascii="Calibri Light" w:eastAsia="Times New Roman" w:hAnsi="Calibri Light" w:cs="Calibri Light"/>
                <w:color w:val="203764"/>
                <w:lang w:val="en-IN" w:eastAsia="en-IN"/>
              </w:rPr>
              <w:t>TAXI</w:t>
            </w:r>
          </w:p>
        </w:tc>
        <w:tc>
          <w:tcPr>
            <w:tcW w:w="3480" w:type="dxa"/>
            <w:tcBorders>
              <w:top w:val="nil"/>
              <w:left w:val="nil"/>
              <w:bottom w:val="single" w:sz="4" w:space="0" w:color="auto"/>
              <w:right w:val="single" w:sz="4" w:space="0" w:color="auto"/>
            </w:tcBorders>
            <w:shd w:val="clear" w:color="000000" w:fill="D9E1F2"/>
            <w:noWrap/>
            <w:vAlign w:val="bottom"/>
            <w:hideMark/>
          </w:tcPr>
          <w:p w14:paraId="79BF79AA" w14:textId="77777777" w:rsidR="002E0BB7" w:rsidRPr="002E0BB7" w:rsidRDefault="002E0BB7" w:rsidP="008C04E7">
            <w:pPr>
              <w:spacing w:after="0" w:line="240" w:lineRule="auto"/>
              <w:rPr>
                <w:rFonts w:ascii="Calibri Light" w:eastAsia="Times New Roman" w:hAnsi="Calibri Light" w:cs="Calibri Light"/>
                <w:color w:val="203764"/>
                <w:lang w:val="en-IN" w:eastAsia="en-IN"/>
              </w:rPr>
            </w:pPr>
            <w:r w:rsidRPr="002E0BB7">
              <w:rPr>
                <w:rFonts w:ascii="Calibri Light" w:eastAsia="Times New Roman" w:hAnsi="Calibri Light" w:cs="Calibri Light"/>
                <w:color w:val="203764"/>
                <w:lang w:val="en-IN" w:eastAsia="en-IN"/>
              </w:rPr>
              <w:t>Taxi</w:t>
            </w:r>
          </w:p>
        </w:tc>
      </w:tr>
    </w:tbl>
    <w:p w14:paraId="7B8184FE" w14:textId="6BA327FF" w:rsidR="002E0BB7" w:rsidRDefault="008C04E7" w:rsidP="002E0BB7">
      <w:pPr>
        <w:rPr>
          <w:rStyle w:val="Hyperlink"/>
          <w:color w:val="auto"/>
          <w:u w:val="none"/>
        </w:rPr>
      </w:pPr>
      <w:ins w:id="407" w:author="Sampathkumar Chinnaswamy" w:date="2023-06-22T14:35:00Z">
        <w:r>
          <w:rPr>
            <w:rStyle w:val="Hyperlink"/>
            <w:color w:val="auto"/>
            <w:u w:val="none"/>
          </w:rPr>
          <w:lastRenderedPageBreak/>
          <w:br w:type="textWrapping" w:clear="all"/>
        </w:r>
      </w:ins>
    </w:p>
    <w:p w14:paraId="7382D0FE" w14:textId="27C85B47" w:rsidR="00131B3A" w:rsidRDefault="00131B3A" w:rsidP="00131B3A">
      <w:pPr>
        <w:rPr>
          <w:rStyle w:val="Hyperlink"/>
          <w:color w:val="auto"/>
          <w:u w:val="none"/>
        </w:rPr>
      </w:pPr>
      <w:r>
        <w:rPr>
          <w:rStyle w:val="Hyperlink"/>
          <w:color w:val="auto"/>
          <w:u w:val="none"/>
        </w:rPr>
        <w:t xml:space="preserve">All the </w:t>
      </w:r>
      <w:r w:rsidR="00B2575E">
        <w:rPr>
          <w:rStyle w:val="Hyperlink"/>
          <w:color w:val="auto"/>
          <w:u w:val="none"/>
        </w:rPr>
        <w:t>S</w:t>
      </w:r>
      <w:r>
        <w:rPr>
          <w:rStyle w:val="Hyperlink"/>
          <w:color w:val="auto"/>
          <w:u w:val="none"/>
        </w:rPr>
        <w:t>ystem</w:t>
      </w:r>
      <w:r w:rsidR="00B2575E">
        <w:rPr>
          <w:rStyle w:val="Hyperlink"/>
          <w:color w:val="auto"/>
          <w:u w:val="none"/>
        </w:rPr>
        <w:t>s</w:t>
      </w:r>
      <w:r>
        <w:rPr>
          <w:rStyle w:val="Hyperlink"/>
          <w:color w:val="auto"/>
          <w:u w:val="none"/>
        </w:rPr>
        <w:t xml:space="preserve"> </w:t>
      </w:r>
      <w:r w:rsidR="00B2575E">
        <w:rPr>
          <w:rStyle w:val="Hyperlink"/>
          <w:color w:val="auto"/>
          <w:u w:val="none"/>
        </w:rPr>
        <w:t>connecting to Rule</w:t>
      </w:r>
      <w:ins w:id="408" w:author="Sampathkumar Chinnaswamy" w:date="2023-06-21T17:06:00Z">
        <w:r w:rsidR="00A33A10">
          <w:rPr>
            <w:rStyle w:val="Hyperlink"/>
            <w:color w:val="auto"/>
            <w:u w:val="none"/>
          </w:rPr>
          <w:t xml:space="preserve">s and </w:t>
        </w:r>
      </w:ins>
      <w:del w:id="409" w:author="Sampathkumar Chinnaswamy" w:date="2023-06-21T17:06:00Z">
        <w:r w:rsidR="00B2575E" w:rsidDel="00A33A10">
          <w:rPr>
            <w:rStyle w:val="Hyperlink"/>
            <w:color w:val="auto"/>
            <w:u w:val="none"/>
          </w:rPr>
          <w:delText xml:space="preserve"> / </w:delText>
        </w:r>
      </w:del>
      <w:r w:rsidR="00B2575E">
        <w:rPr>
          <w:rStyle w:val="Hyperlink"/>
          <w:color w:val="auto"/>
          <w:u w:val="none"/>
        </w:rPr>
        <w:t xml:space="preserve">Rating Engine, (FLAS, Premia, </w:t>
      </w:r>
      <w:proofErr w:type="spellStart"/>
      <w:r w:rsidR="00B2575E">
        <w:rPr>
          <w:rStyle w:val="Hyperlink"/>
          <w:color w:val="auto"/>
          <w:u w:val="none"/>
        </w:rPr>
        <w:t>GoApps</w:t>
      </w:r>
      <w:proofErr w:type="spellEnd"/>
      <w:r w:rsidR="00B2575E">
        <w:rPr>
          <w:rStyle w:val="Hyperlink"/>
          <w:color w:val="auto"/>
          <w:u w:val="none"/>
        </w:rPr>
        <w:t xml:space="preserve"> etc.,) </w:t>
      </w:r>
      <w:r>
        <w:rPr>
          <w:rStyle w:val="Hyperlink"/>
          <w:color w:val="auto"/>
          <w:u w:val="none"/>
        </w:rPr>
        <w:t>shall pass the above Vehicle Type Code to the Rule</w:t>
      </w:r>
      <w:ins w:id="410" w:author="Sampathkumar Chinnaswamy" w:date="2023-06-21T17:06:00Z">
        <w:r w:rsidR="00A33A10">
          <w:rPr>
            <w:rStyle w:val="Hyperlink"/>
            <w:color w:val="auto"/>
            <w:u w:val="none"/>
          </w:rPr>
          <w:t xml:space="preserve">s and </w:t>
        </w:r>
      </w:ins>
      <w:del w:id="411" w:author="Sampathkumar Chinnaswamy" w:date="2023-06-21T17:06:00Z">
        <w:r w:rsidDel="00A33A10">
          <w:rPr>
            <w:rStyle w:val="Hyperlink"/>
            <w:color w:val="auto"/>
            <w:u w:val="none"/>
          </w:rPr>
          <w:delText xml:space="preserve"> / </w:delText>
        </w:r>
      </w:del>
      <w:r>
        <w:rPr>
          <w:rStyle w:val="Hyperlink"/>
          <w:color w:val="auto"/>
          <w:u w:val="none"/>
        </w:rPr>
        <w:t xml:space="preserve">Rating Engine to get the </w:t>
      </w:r>
      <w:r w:rsidR="004F0F98">
        <w:rPr>
          <w:rStyle w:val="Hyperlink"/>
          <w:color w:val="auto"/>
          <w:u w:val="none"/>
        </w:rPr>
        <w:t>Contribution</w:t>
      </w:r>
      <w:r>
        <w:rPr>
          <w:rStyle w:val="Hyperlink"/>
          <w:color w:val="auto"/>
          <w:u w:val="none"/>
        </w:rPr>
        <w:t>.</w:t>
      </w:r>
    </w:p>
    <w:p w14:paraId="6606A4FB" w14:textId="67932C4F" w:rsidR="002E0BB7" w:rsidRDefault="002E0BB7" w:rsidP="002E0BB7">
      <w:pPr>
        <w:rPr>
          <w:ins w:id="412" w:author="Sampathkumar Chinnaswamy" w:date="2023-06-22T14:42:00Z"/>
          <w:rStyle w:val="Hyperlink"/>
          <w:color w:val="auto"/>
          <w:u w:val="none"/>
        </w:rPr>
      </w:pPr>
      <w:r>
        <w:rPr>
          <w:rStyle w:val="Hyperlink"/>
          <w:color w:val="auto"/>
          <w:u w:val="none"/>
        </w:rPr>
        <w:t xml:space="preserve">Refer the attached Excel File for </w:t>
      </w:r>
      <w:commentRangeStart w:id="413"/>
      <w:commentRangeStart w:id="414"/>
      <w:r>
        <w:fldChar w:fldCharType="begin"/>
      </w:r>
      <w:ins w:id="415" w:author="Sampathkumar Chinnaswamy" w:date="2023-06-21T18:22:00Z">
        <w:r w:rsidR="005A40CC">
          <w:instrText>HYPERLINK  \l "MotorVehicleTypeMaster"</w:instrText>
        </w:r>
      </w:ins>
      <w:del w:id="416" w:author="Sampathkumar Chinnaswamy" w:date="2023-06-21T18:22:00Z">
        <w:r w:rsidDel="005A40CC">
          <w:delInstrText>HYPERLINK \l "VehTypeCode"</w:delInstrText>
        </w:r>
      </w:del>
      <w:r>
        <w:fldChar w:fldCharType="separate"/>
      </w:r>
      <w:r w:rsidRPr="002E0BB7">
        <w:rPr>
          <w:rStyle w:val="Hyperlink"/>
        </w:rPr>
        <w:t>Vehicle Type Code</w:t>
      </w:r>
      <w:r>
        <w:rPr>
          <w:rStyle w:val="Hyperlink"/>
        </w:rPr>
        <w:fldChar w:fldCharType="end"/>
      </w:r>
      <w:commentRangeEnd w:id="413"/>
      <w:r w:rsidR="00921E7C">
        <w:rPr>
          <w:rStyle w:val="CommentReference"/>
        </w:rPr>
        <w:commentReference w:id="413"/>
      </w:r>
      <w:commentRangeEnd w:id="414"/>
      <w:r w:rsidR="005A40CC">
        <w:rPr>
          <w:rStyle w:val="CommentReference"/>
        </w:rPr>
        <w:commentReference w:id="414"/>
      </w:r>
      <w:r w:rsidR="00874072">
        <w:rPr>
          <w:rStyle w:val="Hyperlink"/>
          <w:color w:val="auto"/>
          <w:u w:val="none"/>
        </w:rPr>
        <w:t>.</w:t>
      </w:r>
    </w:p>
    <w:p w14:paraId="3262FA23" w14:textId="12269BC6" w:rsidR="00B93AB0" w:rsidRPr="000217DE" w:rsidRDefault="00B93AB0" w:rsidP="00B93AB0">
      <w:pPr>
        <w:rPr>
          <w:ins w:id="417" w:author="Sampathkumar Chinnaswamy" w:date="2023-06-23T10:09:00Z"/>
        </w:rPr>
      </w:pPr>
      <w:ins w:id="418" w:author="Sampathkumar Chinnaswamy" w:date="2023-06-23T10:09:00Z">
        <w:r>
          <w:t xml:space="preserve">An Interface will be available for the user </w:t>
        </w:r>
      </w:ins>
      <w:ins w:id="419" w:author="Sampathkumar Chinnaswamy" w:date="2023-07-05T12:40:00Z">
        <w:r w:rsidR="00CF0586">
          <w:t xml:space="preserve">to </w:t>
        </w:r>
      </w:ins>
      <w:ins w:id="420" w:author="Sampathkumar Chinnaswamy" w:date="2023-06-23T10:09:00Z">
        <w:r>
          <w:t>add new Vehicle Types</w:t>
        </w:r>
      </w:ins>
      <w:ins w:id="421" w:author="Sampathkumar Chinnaswamy" w:date="2023-06-23T10:10:00Z">
        <w:r>
          <w:t xml:space="preserve"> in future</w:t>
        </w:r>
      </w:ins>
    </w:p>
    <w:p w14:paraId="40C57CBC" w14:textId="05EF7314" w:rsidR="00BC4DB9" w:rsidDel="00B93AB0" w:rsidRDefault="00BC4DB9" w:rsidP="002E0BB7">
      <w:pPr>
        <w:rPr>
          <w:del w:id="422" w:author="Sampathkumar Chinnaswamy" w:date="2023-06-23T10:10:00Z"/>
          <w:rStyle w:val="Hyperlink"/>
          <w:color w:val="auto"/>
          <w:u w:val="none"/>
        </w:rPr>
      </w:pPr>
      <w:bookmarkStart w:id="423" w:name="_Toc138743410"/>
      <w:bookmarkStart w:id="424" w:name="_Toc138762269"/>
      <w:bookmarkStart w:id="425" w:name="_Toc138771474"/>
      <w:bookmarkStart w:id="426" w:name="_Toc139040297"/>
      <w:bookmarkStart w:id="427" w:name="_Toc139373756"/>
      <w:bookmarkStart w:id="428" w:name="_Toc139454129"/>
      <w:bookmarkEnd w:id="423"/>
      <w:bookmarkEnd w:id="424"/>
      <w:bookmarkEnd w:id="425"/>
      <w:bookmarkEnd w:id="426"/>
      <w:bookmarkEnd w:id="427"/>
      <w:bookmarkEnd w:id="428"/>
    </w:p>
    <w:p w14:paraId="6A5E0B8E" w14:textId="5CA45721" w:rsidR="00A57002" w:rsidRPr="000217DE" w:rsidRDefault="006E7701" w:rsidP="00A57002">
      <w:pPr>
        <w:pStyle w:val="Heading3"/>
        <w:spacing w:after="240"/>
        <w:ind w:left="720"/>
      </w:pPr>
      <w:bookmarkStart w:id="429" w:name="_Toc139454130"/>
      <w:r w:rsidRPr="000217DE">
        <w:t>Pricing</w:t>
      </w:r>
      <w:r w:rsidR="00E1141D" w:rsidRPr="000217DE">
        <w:t xml:space="preserve"> </w:t>
      </w:r>
      <w:r w:rsidR="009E3AE6" w:rsidRPr="000217DE">
        <w:t>Data Maintenance</w:t>
      </w:r>
      <w:bookmarkEnd w:id="429"/>
      <w:r w:rsidR="009E3AE6" w:rsidRPr="000217DE">
        <w:t xml:space="preserve"> </w:t>
      </w:r>
    </w:p>
    <w:p w14:paraId="349DAC28" w14:textId="77777777" w:rsidR="00A57002" w:rsidRPr="000217DE" w:rsidRDefault="00A57002" w:rsidP="00A57002">
      <w:pPr>
        <w:pStyle w:val="Heading4"/>
      </w:pPr>
      <w:bookmarkStart w:id="430" w:name="_Pricing_Factors"/>
      <w:bookmarkEnd w:id="430"/>
      <w:r w:rsidRPr="000217DE">
        <w:t>Pricing Factors</w:t>
      </w:r>
    </w:p>
    <w:p w14:paraId="1FE25AAB" w14:textId="77777777" w:rsidR="00A57002" w:rsidRPr="000217DE" w:rsidRDefault="00A57002" w:rsidP="00AE6579">
      <w:pPr>
        <w:pStyle w:val="ListParagraph"/>
        <w:numPr>
          <w:ilvl w:val="0"/>
          <w:numId w:val="4"/>
        </w:numPr>
      </w:pPr>
      <w:r w:rsidRPr="000217DE">
        <w:t>The Maximum of Factors allowed for any vehicle Type is 20.</w:t>
      </w:r>
    </w:p>
    <w:p w14:paraId="49BD0752" w14:textId="4D5D07DC" w:rsidR="00A57002" w:rsidRPr="000217DE" w:rsidRDefault="00A57002" w:rsidP="00AE6579">
      <w:pPr>
        <w:pStyle w:val="ListParagraph"/>
        <w:numPr>
          <w:ilvl w:val="0"/>
          <w:numId w:val="4"/>
        </w:numPr>
      </w:pPr>
      <w:r w:rsidRPr="000217DE">
        <w:t>The following Pricing Factors applicable for Private Car and Motor Cycl</w:t>
      </w:r>
      <w:r w:rsidR="006E7701" w:rsidRPr="000217DE">
        <w:t>e.</w:t>
      </w:r>
    </w:p>
    <w:tbl>
      <w:tblPr>
        <w:tblW w:w="7000" w:type="dxa"/>
        <w:tblLook w:val="04A0" w:firstRow="1" w:lastRow="0" w:firstColumn="1" w:lastColumn="0" w:noHBand="0" w:noVBand="1"/>
      </w:tblPr>
      <w:tblGrid>
        <w:gridCol w:w="1020"/>
        <w:gridCol w:w="2304"/>
        <w:gridCol w:w="3900"/>
      </w:tblGrid>
      <w:tr w:rsidR="00A57002" w:rsidRPr="000217DE" w:rsidDel="005F435D" w14:paraId="50F9C918" w14:textId="4E43A695" w:rsidTr="008612A9">
        <w:trPr>
          <w:trHeight w:val="510"/>
          <w:del w:id="431" w:author="Sampathkumar Chinnaswamy" w:date="2023-07-04T15:13:00Z"/>
        </w:trPr>
        <w:tc>
          <w:tcPr>
            <w:tcW w:w="1020" w:type="dxa"/>
            <w:tcBorders>
              <w:top w:val="single" w:sz="4" w:space="0" w:color="A6A6A6"/>
              <w:left w:val="single" w:sz="4" w:space="0" w:color="A6A6A6"/>
              <w:bottom w:val="single" w:sz="4" w:space="0" w:color="A6A6A6"/>
              <w:right w:val="single" w:sz="4" w:space="0" w:color="A6A6A6"/>
            </w:tcBorders>
            <w:shd w:val="clear" w:color="000000" w:fill="548235"/>
            <w:noWrap/>
            <w:vAlign w:val="center"/>
            <w:hideMark/>
          </w:tcPr>
          <w:p w14:paraId="73CEAD47" w14:textId="3E6FC2F6" w:rsidR="00A57002" w:rsidRPr="000217DE" w:rsidDel="005F435D" w:rsidRDefault="00A57002" w:rsidP="008612A9">
            <w:pPr>
              <w:spacing w:after="0" w:line="240" w:lineRule="auto"/>
              <w:jc w:val="center"/>
              <w:rPr>
                <w:del w:id="432" w:author="Sampathkumar Chinnaswamy" w:date="2023-07-04T15:13:00Z"/>
                <w:rFonts w:ascii="Calibri" w:eastAsia="Times New Roman" w:hAnsi="Calibri" w:cs="Calibri"/>
                <w:b/>
                <w:bCs/>
                <w:color w:val="C6E0B4"/>
                <w:lang w:val="en-IN" w:eastAsia="en-IN"/>
              </w:rPr>
            </w:pPr>
            <w:del w:id="433" w:author="Sampathkumar Chinnaswamy" w:date="2023-07-04T15:13:00Z">
              <w:r w:rsidRPr="000217DE" w:rsidDel="005F435D">
                <w:rPr>
                  <w:rFonts w:ascii="Calibri" w:eastAsia="Times New Roman" w:hAnsi="Calibri" w:cs="Calibri"/>
                  <w:b/>
                  <w:bCs/>
                  <w:color w:val="C6E0B4"/>
                  <w:lang w:val="en-IN" w:eastAsia="en-IN"/>
                </w:rPr>
                <w:delText>Sl. No.</w:delText>
              </w:r>
            </w:del>
          </w:p>
        </w:tc>
        <w:tc>
          <w:tcPr>
            <w:tcW w:w="2080" w:type="dxa"/>
            <w:tcBorders>
              <w:top w:val="single" w:sz="4" w:space="0" w:color="A6A6A6"/>
              <w:left w:val="nil"/>
              <w:bottom w:val="single" w:sz="4" w:space="0" w:color="A6A6A6"/>
              <w:right w:val="single" w:sz="4" w:space="0" w:color="A6A6A6"/>
            </w:tcBorders>
            <w:shd w:val="clear" w:color="000000" w:fill="548235"/>
            <w:noWrap/>
            <w:vAlign w:val="center"/>
            <w:hideMark/>
          </w:tcPr>
          <w:p w14:paraId="5ADA6A7D" w14:textId="60973540" w:rsidR="00A57002" w:rsidRPr="000217DE" w:rsidDel="005F435D" w:rsidRDefault="00A57002" w:rsidP="008612A9">
            <w:pPr>
              <w:spacing w:after="0" w:line="240" w:lineRule="auto"/>
              <w:rPr>
                <w:del w:id="434" w:author="Sampathkumar Chinnaswamy" w:date="2023-07-04T15:13:00Z"/>
                <w:rFonts w:ascii="Calibri" w:eastAsia="Times New Roman" w:hAnsi="Calibri" w:cs="Calibri"/>
                <w:b/>
                <w:bCs/>
                <w:color w:val="C6E0B4"/>
                <w:lang w:val="en-IN" w:eastAsia="en-IN"/>
              </w:rPr>
            </w:pPr>
            <w:del w:id="435" w:author="Sampathkumar Chinnaswamy" w:date="2023-07-04T15:13:00Z">
              <w:r w:rsidRPr="000217DE" w:rsidDel="005F435D">
                <w:rPr>
                  <w:rFonts w:ascii="Calibri" w:eastAsia="Times New Roman" w:hAnsi="Calibri" w:cs="Calibri"/>
                  <w:b/>
                  <w:bCs/>
                  <w:color w:val="C6E0B4"/>
                  <w:lang w:val="en-IN" w:eastAsia="en-IN"/>
                </w:rPr>
                <w:delText>Factors</w:delText>
              </w:r>
            </w:del>
          </w:p>
        </w:tc>
        <w:tc>
          <w:tcPr>
            <w:tcW w:w="3900" w:type="dxa"/>
            <w:tcBorders>
              <w:top w:val="single" w:sz="4" w:space="0" w:color="A6A6A6"/>
              <w:left w:val="nil"/>
              <w:bottom w:val="single" w:sz="4" w:space="0" w:color="A6A6A6"/>
              <w:right w:val="single" w:sz="4" w:space="0" w:color="A6A6A6"/>
            </w:tcBorders>
            <w:shd w:val="clear" w:color="000000" w:fill="548235"/>
            <w:noWrap/>
            <w:vAlign w:val="center"/>
            <w:hideMark/>
          </w:tcPr>
          <w:p w14:paraId="08341441" w14:textId="23E2C8F2" w:rsidR="00A57002" w:rsidRPr="000217DE" w:rsidDel="005F435D" w:rsidRDefault="00A57002" w:rsidP="008612A9">
            <w:pPr>
              <w:spacing w:after="0" w:line="240" w:lineRule="auto"/>
              <w:rPr>
                <w:del w:id="436" w:author="Sampathkumar Chinnaswamy" w:date="2023-07-04T15:13:00Z"/>
                <w:rFonts w:ascii="Calibri" w:eastAsia="Times New Roman" w:hAnsi="Calibri" w:cs="Calibri"/>
                <w:b/>
                <w:bCs/>
                <w:color w:val="C6E0B4"/>
                <w:lang w:val="en-IN" w:eastAsia="en-IN"/>
              </w:rPr>
            </w:pPr>
            <w:del w:id="437" w:author="Sampathkumar Chinnaswamy" w:date="2023-07-04T15:13:00Z">
              <w:r w:rsidRPr="000217DE" w:rsidDel="005F435D">
                <w:rPr>
                  <w:rFonts w:ascii="Calibri" w:eastAsia="Times New Roman" w:hAnsi="Calibri" w:cs="Calibri"/>
                  <w:b/>
                  <w:bCs/>
                  <w:color w:val="C6E0B4"/>
                  <w:lang w:val="en-IN" w:eastAsia="en-IN"/>
                </w:rPr>
                <w:delText>Definition</w:delText>
              </w:r>
            </w:del>
          </w:p>
        </w:tc>
      </w:tr>
      <w:tr w:rsidR="00A57002" w:rsidRPr="000217DE" w:rsidDel="005F435D" w14:paraId="742E06FF" w14:textId="5B550BAD" w:rsidTr="008612A9">
        <w:trPr>
          <w:trHeight w:val="300"/>
          <w:del w:id="438" w:author="Sampathkumar Chinnaswamy" w:date="2023-07-04T15:13:00Z"/>
        </w:trPr>
        <w:tc>
          <w:tcPr>
            <w:tcW w:w="1020" w:type="dxa"/>
            <w:tcBorders>
              <w:top w:val="nil"/>
              <w:left w:val="single" w:sz="4" w:space="0" w:color="A6A6A6"/>
              <w:bottom w:val="single" w:sz="4" w:space="0" w:color="A6A6A6"/>
              <w:right w:val="single" w:sz="4" w:space="0" w:color="A6A6A6"/>
            </w:tcBorders>
            <w:shd w:val="clear" w:color="000000" w:fill="C6E0B4"/>
            <w:noWrap/>
            <w:vAlign w:val="bottom"/>
            <w:hideMark/>
          </w:tcPr>
          <w:p w14:paraId="19A48280" w14:textId="145A8496" w:rsidR="00A57002" w:rsidRPr="000217DE" w:rsidDel="005F435D" w:rsidRDefault="00A57002" w:rsidP="008612A9">
            <w:pPr>
              <w:spacing w:after="0" w:line="240" w:lineRule="auto"/>
              <w:jc w:val="center"/>
              <w:rPr>
                <w:del w:id="439" w:author="Sampathkumar Chinnaswamy" w:date="2023-07-04T15:13:00Z"/>
                <w:rFonts w:ascii="Arial" w:eastAsia="Times New Roman" w:hAnsi="Arial" w:cs="Arial"/>
                <w:color w:val="375623"/>
                <w:sz w:val="20"/>
                <w:szCs w:val="20"/>
                <w:lang w:val="en-IN" w:eastAsia="en-IN"/>
              </w:rPr>
            </w:pPr>
            <w:del w:id="440" w:author="Sampathkumar Chinnaswamy" w:date="2023-07-04T15:13:00Z">
              <w:r w:rsidRPr="000217DE" w:rsidDel="005F435D">
                <w:rPr>
                  <w:rFonts w:ascii="Arial" w:eastAsia="Times New Roman" w:hAnsi="Arial" w:cs="Arial"/>
                  <w:color w:val="375623"/>
                  <w:sz w:val="20"/>
                  <w:szCs w:val="20"/>
                  <w:lang w:val="en-IN" w:eastAsia="en-IN"/>
                </w:rPr>
                <w:delText>1</w:delText>
              </w:r>
            </w:del>
          </w:p>
        </w:tc>
        <w:tc>
          <w:tcPr>
            <w:tcW w:w="2080" w:type="dxa"/>
            <w:tcBorders>
              <w:top w:val="nil"/>
              <w:left w:val="nil"/>
              <w:bottom w:val="single" w:sz="4" w:space="0" w:color="A6A6A6"/>
              <w:right w:val="single" w:sz="4" w:space="0" w:color="A6A6A6"/>
            </w:tcBorders>
            <w:shd w:val="clear" w:color="000000" w:fill="C6E0B4"/>
            <w:noWrap/>
            <w:vAlign w:val="bottom"/>
            <w:hideMark/>
          </w:tcPr>
          <w:p w14:paraId="572F27BD" w14:textId="6F9D3BE4" w:rsidR="00A57002" w:rsidRPr="000217DE" w:rsidDel="005F435D" w:rsidRDefault="00A57002" w:rsidP="008612A9">
            <w:pPr>
              <w:spacing w:after="0" w:line="240" w:lineRule="auto"/>
              <w:rPr>
                <w:del w:id="441" w:author="Sampathkumar Chinnaswamy" w:date="2023-07-04T15:13:00Z"/>
                <w:rFonts w:ascii="Arial" w:eastAsia="Times New Roman" w:hAnsi="Arial" w:cs="Arial"/>
                <w:color w:val="375623"/>
                <w:sz w:val="20"/>
                <w:szCs w:val="20"/>
                <w:lang w:val="en-IN" w:eastAsia="en-IN"/>
              </w:rPr>
            </w:pPr>
            <w:del w:id="442" w:author="Sampathkumar Chinnaswamy" w:date="2023-07-04T15:13:00Z">
              <w:r w:rsidRPr="000217DE" w:rsidDel="005F435D">
                <w:rPr>
                  <w:rFonts w:ascii="Arial" w:eastAsia="Times New Roman" w:hAnsi="Arial" w:cs="Arial"/>
                  <w:color w:val="375623"/>
                  <w:sz w:val="20"/>
                  <w:szCs w:val="20"/>
                  <w:lang w:val="en-IN" w:eastAsia="en-IN"/>
                </w:rPr>
                <w:delText>AGE</w:delText>
              </w:r>
            </w:del>
          </w:p>
        </w:tc>
        <w:tc>
          <w:tcPr>
            <w:tcW w:w="3900" w:type="dxa"/>
            <w:tcBorders>
              <w:top w:val="nil"/>
              <w:left w:val="nil"/>
              <w:bottom w:val="single" w:sz="4" w:space="0" w:color="A6A6A6"/>
              <w:right w:val="single" w:sz="4" w:space="0" w:color="A6A6A6"/>
            </w:tcBorders>
            <w:shd w:val="clear" w:color="000000" w:fill="C6E0B4"/>
            <w:noWrap/>
            <w:vAlign w:val="bottom"/>
            <w:hideMark/>
          </w:tcPr>
          <w:p w14:paraId="47146330" w14:textId="357B6EC3" w:rsidR="00A57002" w:rsidRPr="000217DE" w:rsidDel="005F435D" w:rsidRDefault="00A57002" w:rsidP="008612A9">
            <w:pPr>
              <w:spacing w:after="0" w:line="240" w:lineRule="auto"/>
              <w:rPr>
                <w:del w:id="443" w:author="Sampathkumar Chinnaswamy" w:date="2023-07-04T15:13:00Z"/>
                <w:rFonts w:ascii="Calibri" w:eastAsia="Times New Roman" w:hAnsi="Calibri" w:cs="Calibri"/>
                <w:color w:val="375623"/>
                <w:lang w:val="en-IN" w:eastAsia="en-IN"/>
              </w:rPr>
            </w:pPr>
            <w:del w:id="444" w:author="Sampathkumar Chinnaswamy" w:date="2023-07-04T15:13:00Z">
              <w:r w:rsidRPr="000217DE" w:rsidDel="005F435D">
                <w:rPr>
                  <w:rFonts w:ascii="Calibri" w:eastAsia="Times New Roman" w:hAnsi="Calibri" w:cs="Calibri"/>
                  <w:color w:val="375623"/>
                  <w:lang w:val="en-IN" w:eastAsia="en-IN"/>
                </w:rPr>
                <w:delText>Customer Age</w:delText>
              </w:r>
            </w:del>
          </w:p>
        </w:tc>
      </w:tr>
      <w:tr w:rsidR="00A57002" w:rsidRPr="000217DE" w:rsidDel="005F435D" w14:paraId="210A25CD" w14:textId="2D200D84" w:rsidTr="008612A9">
        <w:trPr>
          <w:trHeight w:val="300"/>
          <w:del w:id="445" w:author="Sampathkumar Chinnaswamy" w:date="2023-07-04T15:13:00Z"/>
        </w:trPr>
        <w:tc>
          <w:tcPr>
            <w:tcW w:w="1020" w:type="dxa"/>
            <w:tcBorders>
              <w:top w:val="nil"/>
              <w:left w:val="single" w:sz="4" w:space="0" w:color="A6A6A6"/>
              <w:bottom w:val="single" w:sz="4" w:space="0" w:color="A6A6A6"/>
              <w:right w:val="single" w:sz="4" w:space="0" w:color="A6A6A6"/>
            </w:tcBorders>
            <w:shd w:val="clear" w:color="000000" w:fill="A9D08E"/>
            <w:noWrap/>
            <w:vAlign w:val="bottom"/>
            <w:hideMark/>
          </w:tcPr>
          <w:p w14:paraId="24CF4752" w14:textId="68ADC7B5" w:rsidR="00A57002" w:rsidRPr="000217DE" w:rsidDel="005F435D" w:rsidRDefault="00A57002" w:rsidP="008612A9">
            <w:pPr>
              <w:spacing w:after="0" w:line="240" w:lineRule="auto"/>
              <w:jc w:val="center"/>
              <w:rPr>
                <w:del w:id="446" w:author="Sampathkumar Chinnaswamy" w:date="2023-07-04T15:13:00Z"/>
                <w:rFonts w:ascii="Arial" w:eastAsia="Times New Roman" w:hAnsi="Arial" w:cs="Arial"/>
                <w:color w:val="375623"/>
                <w:sz w:val="20"/>
                <w:szCs w:val="20"/>
                <w:lang w:val="en-IN" w:eastAsia="en-IN"/>
              </w:rPr>
            </w:pPr>
            <w:del w:id="447" w:author="Sampathkumar Chinnaswamy" w:date="2023-07-04T15:13:00Z">
              <w:r w:rsidRPr="000217DE" w:rsidDel="005F435D">
                <w:rPr>
                  <w:rFonts w:ascii="Arial" w:eastAsia="Times New Roman" w:hAnsi="Arial" w:cs="Arial"/>
                  <w:color w:val="375623"/>
                  <w:sz w:val="20"/>
                  <w:szCs w:val="20"/>
                  <w:lang w:val="en-IN" w:eastAsia="en-IN"/>
                </w:rPr>
                <w:delText>2</w:delText>
              </w:r>
            </w:del>
          </w:p>
        </w:tc>
        <w:tc>
          <w:tcPr>
            <w:tcW w:w="2080" w:type="dxa"/>
            <w:tcBorders>
              <w:top w:val="nil"/>
              <w:left w:val="nil"/>
              <w:bottom w:val="single" w:sz="4" w:space="0" w:color="A6A6A6"/>
              <w:right w:val="single" w:sz="4" w:space="0" w:color="A6A6A6"/>
            </w:tcBorders>
            <w:shd w:val="clear" w:color="000000" w:fill="A9D08E"/>
            <w:noWrap/>
            <w:vAlign w:val="bottom"/>
            <w:hideMark/>
          </w:tcPr>
          <w:p w14:paraId="3EEFD0CF" w14:textId="6DD35F1D" w:rsidR="00A57002" w:rsidRPr="000217DE" w:rsidDel="005F435D" w:rsidRDefault="00A57002" w:rsidP="008612A9">
            <w:pPr>
              <w:spacing w:after="0" w:line="240" w:lineRule="auto"/>
              <w:rPr>
                <w:del w:id="448" w:author="Sampathkumar Chinnaswamy" w:date="2023-07-04T15:13:00Z"/>
                <w:rFonts w:ascii="Arial" w:eastAsia="Times New Roman" w:hAnsi="Arial" w:cs="Arial"/>
                <w:color w:val="375623"/>
                <w:sz w:val="20"/>
                <w:szCs w:val="20"/>
                <w:lang w:val="en-IN" w:eastAsia="en-IN"/>
              </w:rPr>
            </w:pPr>
            <w:del w:id="449" w:author="Sampathkumar Chinnaswamy" w:date="2023-07-04T15:13:00Z">
              <w:r w:rsidRPr="000217DE" w:rsidDel="005F435D">
                <w:rPr>
                  <w:rFonts w:ascii="Arial" w:eastAsia="Times New Roman" w:hAnsi="Arial" w:cs="Arial"/>
                  <w:color w:val="375623"/>
                  <w:sz w:val="20"/>
                  <w:szCs w:val="20"/>
                  <w:lang w:val="en-IN" w:eastAsia="en-IN"/>
                </w:rPr>
                <w:delText>BRANCH</w:delText>
              </w:r>
            </w:del>
          </w:p>
        </w:tc>
        <w:tc>
          <w:tcPr>
            <w:tcW w:w="3900" w:type="dxa"/>
            <w:tcBorders>
              <w:top w:val="nil"/>
              <w:left w:val="nil"/>
              <w:bottom w:val="single" w:sz="4" w:space="0" w:color="A6A6A6"/>
              <w:right w:val="single" w:sz="4" w:space="0" w:color="A6A6A6"/>
            </w:tcBorders>
            <w:shd w:val="clear" w:color="000000" w:fill="A9D08E"/>
            <w:noWrap/>
            <w:vAlign w:val="bottom"/>
            <w:hideMark/>
          </w:tcPr>
          <w:p w14:paraId="112A5BA3" w14:textId="60F4DF1C" w:rsidR="00A57002" w:rsidRPr="000217DE" w:rsidDel="005F435D" w:rsidRDefault="00A57002" w:rsidP="008612A9">
            <w:pPr>
              <w:spacing w:after="0" w:line="240" w:lineRule="auto"/>
              <w:rPr>
                <w:del w:id="450" w:author="Sampathkumar Chinnaswamy" w:date="2023-07-04T15:13:00Z"/>
                <w:rFonts w:ascii="Calibri" w:eastAsia="Times New Roman" w:hAnsi="Calibri" w:cs="Calibri"/>
                <w:color w:val="375623"/>
                <w:lang w:val="en-IN" w:eastAsia="en-IN"/>
              </w:rPr>
            </w:pPr>
            <w:del w:id="451" w:author="Sampathkumar Chinnaswamy" w:date="2023-07-04T15:13:00Z">
              <w:r w:rsidRPr="000217DE" w:rsidDel="005F435D">
                <w:rPr>
                  <w:rFonts w:ascii="Calibri" w:eastAsia="Times New Roman" w:hAnsi="Calibri" w:cs="Calibri"/>
                  <w:color w:val="375623"/>
                  <w:lang w:val="en-IN" w:eastAsia="en-IN"/>
                </w:rPr>
                <w:delText>Branch</w:delText>
              </w:r>
            </w:del>
          </w:p>
        </w:tc>
      </w:tr>
      <w:tr w:rsidR="00A57002" w:rsidRPr="000217DE" w:rsidDel="005F435D" w14:paraId="2E86687F" w14:textId="02D9F1C5" w:rsidTr="008612A9">
        <w:trPr>
          <w:trHeight w:val="300"/>
          <w:del w:id="452" w:author="Sampathkumar Chinnaswamy" w:date="2023-07-04T15:13:00Z"/>
        </w:trPr>
        <w:tc>
          <w:tcPr>
            <w:tcW w:w="1020" w:type="dxa"/>
            <w:tcBorders>
              <w:top w:val="nil"/>
              <w:left w:val="single" w:sz="4" w:space="0" w:color="A6A6A6"/>
              <w:bottom w:val="single" w:sz="4" w:space="0" w:color="A6A6A6"/>
              <w:right w:val="single" w:sz="4" w:space="0" w:color="A6A6A6"/>
            </w:tcBorders>
            <w:shd w:val="clear" w:color="000000" w:fill="C6E0B4"/>
            <w:noWrap/>
            <w:vAlign w:val="bottom"/>
            <w:hideMark/>
          </w:tcPr>
          <w:p w14:paraId="1D58FC0C" w14:textId="41B33A59" w:rsidR="00A57002" w:rsidRPr="000217DE" w:rsidDel="005F435D" w:rsidRDefault="00A57002" w:rsidP="008612A9">
            <w:pPr>
              <w:spacing w:after="0" w:line="240" w:lineRule="auto"/>
              <w:jc w:val="center"/>
              <w:rPr>
                <w:del w:id="453" w:author="Sampathkumar Chinnaswamy" w:date="2023-07-04T15:13:00Z"/>
                <w:rFonts w:ascii="Arial" w:eastAsia="Times New Roman" w:hAnsi="Arial" w:cs="Arial"/>
                <w:color w:val="375623"/>
                <w:sz w:val="20"/>
                <w:szCs w:val="20"/>
                <w:lang w:val="en-IN" w:eastAsia="en-IN"/>
              </w:rPr>
            </w:pPr>
            <w:del w:id="454" w:author="Sampathkumar Chinnaswamy" w:date="2023-07-04T15:13:00Z">
              <w:r w:rsidRPr="000217DE" w:rsidDel="005F435D">
                <w:rPr>
                  <w:rFonts w:ascii="Arial" w:eastAsia="Times New Roman" w:hAnsi="Arial" w:cs="Arial"/>
                  <w:color w:val="375623"/>
                  <w:sz w:val="20"/>
                  <w:szCs w:val="20"/>
                  <w:lang w:val="en-IN" w:eastAsia="en-IN"/>
                </w:rPr>
                <w:delText>3</w:delText>
              </w:r>
            </w:del>
          </w:p>
        </w:tc>
        <w:tc>
          <w:tcPr>
            <w:tcW w:w="2080" w:type="dxa"/>
            <w:tcBorders>
              <w:top w:val="nil"/>
              <w:left w:val="nil"/>
              <w:bottom w:val="single" w:sz="4" w:space="0" w:color="A6A6A6"/>
              <w:right w:val="single" w:sz="4" w:space="0" w:color="A6A6A6"/>
            </w:tcBorders>
            <w:shd w:val="clear" w:color="000000" w:fill="C6E0B4"/>
            <w:noWrap/>
            <w:vAlign w:val="bottom"/>
            <w:hideMark/>
          </w:tcPr>
          <w:p w14:paraId="79CA1247" w14:textId="13D2476B" w:rsidR="00A57002" w:rsidRPr="000217DE" w:rsidDel="005F435D" w:rsidRDefault="00A57002" w:rsidP="008612A9">
            <w:pPr>
              <w:spacing w:after="0" w:line="240" w:lineRule="auto"/>
              <w:rPr>
                <w:del w:id="455" w:author="Sampathkumar Chinnaswamy" w:date="2023-07-04T15:13:00Z"/>
                <w:rFonts w:ascii="Arial" w:eastAsia="Times New Roman" w:hAnsi="Arial" w:cs="Arial"/>
                <w:color w:val="375623"/>
                <w:sz w:val="20"/>
                <w:szCs w:val="20"/>
                <w:lang w:val="en-IN" w:eastAsia="en-IN"/>
              </w:rPr>
            </w:pPr>
            <w:del w:id="456" w:author="Sampathkumar Chinnaswamy" w:date="2023-07-04T15:13:00Z">
              <w:r w:rsidRPr="000217DE" w:rsidDel="005F435D">
                <w:rPr>
                  <w:rFonts w:ascii="Arial" w:eastAsia="Times New Roman" w:hAnsi="Arial" w:cs="Arial"/>
                  <w:color w:val="375623"/>
                  <w:sz w:val="20"/>
                  <w:szCs w:val="20"/>
                  <w:lang w:val="en-IN" w:eastAsia="en-IN"/>
                </w:rPr>
                <w:delText>CHANNEL</w:delText>
              </w:r>
            </w:del>
          </w:p>
        </w:tc>
        <w:tc>
          <w:tcPr>
            <w:tcW w:w="3900" w:type="dxa"/>
            <w:tcBorders>
              <w:top w:val="nil"/>
              <w:left w:val="nil"/>
              <w:bottom w:val="single" w:sz="4" w:space="0" w:color="A6A6A6"/>
              <w:right w:val="single" w:sz="4" w:space="0" w:color="A6A6A6"/>
            </w:tcBorders>
            <w:shd w:val="clear" w:color="000000" w:fill="C6E0B4"/>
            <w:noWrap/>
            <w:vAlign w:val="bottom"/>
            <w:hideMark/>
          </w:tcPr>
          <w:p w14:paraId="582C174A" w14:textId="050A9A9B" w:rsidR="00A57002" w:rsidRPr="000217DE" w:rsidDel="005F435D" w:rsidRDefault="00A57002" w:rsidP="008612A9">
            <w:pPr>
              <w:spacing w:after="0" w:line="240" w:lineRule="auto"/>
              <w:rPr>
                <w:del w:id="457" w:author="Sampathkumar Chinnaswamy" w:date="2023-07-04T15:13:00Z"/>
                <w:rFonts w:ascii="Calibri" w:eastAsia="Times New Roman" w:hAnsi="Calibri" w:cs="Calibri"/>
                <w:color w:val="375623"/>
                <w:lang w:val="en-IN" w:eastAsia="en-IN"/>
              </w:rPr>
            </w:pPr>
            <w:del w:id="458" w:author="Sampathkumar Chinnaswamy" w:date="2023-07-04T15:13:00Z">
              <w:r w:rsidRPr="000217DE" w:rsidDel="005F435D">
                <w:rPr>
                  <w:rFonts w:ascii="Calibri" w:eastAsia="Times New Roman" w:hAnsi="Calibri" w:cs="Calibri"/>
                  <w:color w:val="375623"/>
                  <w:lang w:val="en-IN" w:eastAsia="en-IN"/>
                </w:rPr>
                <w:delText>Source of Business</w:delText>
              </w:r>
            </w:del>
          </w:p>
        </w:tc>
      </w:tr>
      <w:tr w:rsidR="00A57002" w:rsidRPr="000217DE" w:rsidDel="005F435D" w14:paraId="41557D4C" w14:textId="0D1A41A8" w:rsidTr="008612A9">
        <w:trPr>
          <w:trHeight w:val="300"/>
          <w:del w:id="459" w:author="Sampathkumar Chinnaswamy" w:date="2023-07-04T15:13:00Z"/>
        </w:trPr>
        <w:tc>
          <w:tcPr>
            <w:tcW w:w="1020" w:type="dxa"/>
            <w:tcBorders>
              <w:top w:val="nil"/>
              <w:left w:val="single" w:sz="4" w:space="0" w:color="A6A6A6"/>
              <w:bottom w:val="single" w:sz="4" w:space="0" w:color="A6A6A6"/>
              <w:right w:val="single" w:sz="4" w:space="0" w:color="A6A6A6"/>
            </w:tcBorders>
            <w:shd w:val="clear" w:color="000000" w:fill="A9D08E"/>
            <w:noWrap/>
            <w:vAlign w:val="bottom"/>
            <w:hideMark/>
          </w:tcPr>
          <w:p w14:paraId="75639837" w14:textId="7E1CD4A6" w:rsidR="00A57002" w:rsidRPr="000217DE" w:rsidDel="005F435D" w:rsidRDefault="00A57002" w:rsidP="008612A9">
            <w:pPr>
              <w:spacing w:after="0" w:line="240" w:lineRule="auto"/>
              <w:jc w:val="center"/>
              <w:rPr>
                <w:del w:id="460" w:author="Sampathkumar Chinnaswamy" w:date="2023-07-04T15:13:00Z"/>
                <w:rFonts w:ascii="Arial" w:eastAsia="Times New Roman" w:hAnsi="Arial" w:cs="Arial"/>
                <w:color w:val="375623"/>
                <w:sz w:val="20"/>
                <w:szCs w:val="20"/>
                <w:lang w:val="en-IN" w:eastAsia="en-IN"/>
              </w:rPr>
            </w:pPr>
            <w:del w:id="461" w:author="Sampathkumar Chinnaswamy" w:date="2023-07-04T15:13:00Z">
              <w:r w:rsidRPr="000217DE" w:rsidDel="005F435D">
                <w:rPr>
                  <w:rFonts w:ascii="Arial" w:eastAsia="Times New Roman" w:hAnsi="Arial" w:cs="Arial"/>
                  <w:color w:val="375623"/>
                  <w:sz w:val="20"/>
                  <w:szCs w:val="20"/>
                  <w:lang w:val="en-IN" w:eastAsia="en-IN"/>
                </w:rPr>
                <w:delText>4</w:delText>
              </w:r>
            </w:del>
          </w:p>
        </w:tc>
        <w:tc>
          <w:tcPr>
            <w:tcW w:w="2080" w:type="dxa"/>
            <w:tcBorders>
              <w:top w:val="nil"/>
              <w:left w:val="nil"/>
              <w:bottom w:val="single" w:sz="4" w:space="0" w:color="A6A6A6"/>
              <w:right w:val="single" w:sz="4" w:space="0" w:color="A6A6A6"/>
            </w:tcBorders>
            <w:shd w:val="clear" w:color="000000" w:fill="A9D08E"/>
            <w:noWrap/>
            <w:vAlign w:val="bottom"/>
            <w:hideMark/>
          </w:tcPr>
          <w:p w14:paraId="08D36C25" w14:textId="3316EC74" w:rsidR="00A57002" w:rsidRPr="000217DE" w:rsidDel="005F435D" w:rsidRDefault="00A57002" w:rsidP="008612A9">
            <w:pPr>
              <w:spacing w:after="0" w:line="240" w:lineRule="auto"/>
              <w:rPr>
                <w:del w:id="462" w:author="Sampathkumar Chinnaswamy" w:date="2023-07-04T15:13:00Z"/>
                <w:rFonts w:ascii="Arial" w:eastAsia="Times New Roman" w:hAnsi="Arial" w:cs="Arial"/>
                <w:color w:val="375623"/>
                <w:sz w:val="20"/>
                <w:szCs w:val="20"/>
                <w:lang w:val="en-IN" w:eastAsia="en-IN"/>
              </w:rPr>
            </w:pPr>
            <w:del w:id="463" w:author="Sampathkumar Chinnaswamy" w:date="2023-07-04T15:13:00Z">
              <w:r w:rsidRPr="000217DE" w:rsidDel="005F435D">
                <w:rPr>
                  <w:rFonts w:ascii="Arial" w:eastAsia="Times New Roman" w:hAnsi="Arial" w:cs="Arial"/>
                  <w:color w:val="375623"/>
                  <w:sz w:val="20"/>
                  <w:szCs w:val="20"/>
                  <w:lang w:val="en-IN" w:eastAsia="en-IN"/>
                </w:rPr>
                <w:delText>COVERAGE</w:delText>
              </w:r>
            </w:del>
          </w:p>
        </w:tc>
        <w:tc>
          <w:tcPr>
            <w:tcW w:w="3900" w:type="dxa"/>
            <w:tcBorders>
              <w:top w:val="nil"/>
              <w:left w:val="nil"/>
              <w:bottom w:val="single" w:sz="4" w:space="0" w:color="A6A6A6"/>
              <w:right w:val="single" w:sz="4" w:space="0" w:color="A6A6A6"/>
            </w:tcBorders>
            <w:shd w:val="clear" w:color="000000" w:fill="A9D08E"/>
            <w:noWrap/>
            <w:vAlign w:val="bottom"/>
            <w:hideMark/>
          </w:tcPr>
          <w:p w14:paraId="31E88C27" w14:textId="1179EA32" w:rsidR="00A57002" w:rsidRPr="000217DE" w:rsidDel="005F435D" w:rsidRDefault="00A57002" w:rsidP="008612A9">
            <w:pPr>
              <w:spacing w:after="0" w:line="240" w:lineRule="auto"/>
              <w:rPr>
                <w:del w:id="464" w:author="Sampathkumar Chinnaswamy" w:date="2023-07-04T15:13:00Z"/>
                <w:rFonts w:ascii="Calibri" w:eastAsia="Times New Roman" w:hAnsi="Calibri" w:cs="Calibri"/>
                <w:color w:val="375623"/>
                <w:lang w:val="en-IN" w:eastAsia="en-IN"/>
              </w:rPr>
            </w:pPr>
            <w:del w:id="465" w:author="Sampathkumar Chinnaswamy" w:date="2023-07-04T15:13:00Z">
              <w:r w:rsidRPr="000217DE" w:rsidDel="005F435D">
                <w:rPr>
                  <w:rFonts w:ascii="Calibri" w:eastAsia="Times New Roman" w:hAnsi="Calibri" w:cs="Calibri"/>
                  <w:color w:val="375623"/>
                  <w:lang w:val="en-IN" w:eastAsia="en-IN"/>
                </w:rPr>
                <w:delText>Vehicle Coverage Type</w:delText>
              </w:r>
            </w:del>
          </w:p>
        </w:tc>
      </w:tr>
      <w:tr w:rsidR="00A57002" w:rsidRPr="000217DE" w:rsidDel="005F435D" w14:paraId="0E74710C" w14:textId="5B7CC597" w:rsidTr="008612A9">
        <w:trPr>
          <w:trHeight w:val="300"/>
          <w:del w:id="466" w:author="Sampathkumar Chinnaswamy" w:date="2023-07-04T15:13:00Z"/>
        </w:trPr>
        <w:tc>
          <w:tcPr>
            <w:tcW w:w="1020" w:type="dxa"/>
            <w:tcBorders>
              <w:top w:val="nil"/>
              <w:left w:val="single" w:sz="4" w:space="0" w:color="A6A6A6"/>
              <w:bottom w:val="single" w:sz="4" w:space="0" w:color="A6A6A6"/>
              <w:right w:val="single" w:sz="4" w:space="0" w:color="A6A6A6"/>
            </w:tcBorders>
            <w:shd w:val="clear" w:color="000000" w:fill="C6E0B4"/>
            <w:noWrap/>
            <w:vAlign w:val="bottom"/>
            <w:hideMark/>
          </w:tcPr>
          <w:p w14:paraId="07B4B13E" w14:textId="43557411" w:rsidR="00A57002" w:rsidRPr="000217DE" w:rsidDel="005F435D" w:rsidRDefault="00A57002" w:rsidP="008612A9">
            <w:pPr>
              <w:spacing w:after="0" w:line="240" w:lineRule="auto"/>
              <w:jc w:val="center"/>
              <w:rPr>
                <w:del w:id="467" w:author="Sampathkumar Chinnaswamy" w:date="2023-07-04T15:13:00Z"/>
                <w:rFonts w:ascii="Arial" w:eastAsia="Times New Roman" w:hAnsi="Arial" w:cs="Arial"/>
                <w:color w:val="375623"/>
                <w:sz w:val="20"/>
                <w:szCs w:val="20"/>
                <w:lang w:val="en-IN" w:eastAsia="en-IN"/>
              </w:rPr>
            </w:pPr>
            <w:del w:id="468" w:author="Sampathkumar Chinnaswamy" w:date="2023-07-04T15:13:00Z">
              <w:r w:rsidRPr="000217DE" w:rsidDel="005F435D">
                <w:rPr>
                  <w:rFonts w:ascii="Arial" w:eastAsia="Times New Roman" w:hAnsi="Arial" w:cs="Arial"/>
                  <w:color w:val="375623"/>
                  <w:sz w:val="20"/>
                  <w:szCs w:val="20"/>
                  <w:lang w:val="en-IN" w:eastAsia="en-IN"/>
                </w:rPr>
                <w:delText>5</w:delText>
              </w:r>
            </w:del>
          </w:p>
        </w:tc>
        <w:tc>
          <w:tcPr>
            <w:tcW w:w="2080" w:type="dxa"/>
            <w:tcBorders>
              <w:top w:val="nil"/>
              <w:left w:val="nil"/>
              <w:bottom w:val="single" w:sz="4" w:space="0" w:color="A6A6A6"/>
              <w:right w:val="single" w:sz="4" w:space="0" w:color="A6A6A6"/>
            </w:tcBorders>
            <w:shd w:val="clear" w:color="000000" w:fill="C6E0B4"/>
            <w:noWrap/>
            <w:vAlign w:val="bottom"/>
            <w:hideMark/>
          </w:tcPr>
          <w:p w14:paraId="3A0048D4" w14:textId="40528632" w:rsidR="00A57002" w:rsidRPr="000217DE" w:rsidDel="005F435D" w:rsidRDefault="00A57002" w:rsidP="008612A9">
            <w:pPr>
              <w:spacing w:after="0" w:line="240" w:lineRule="auto"/>
              <w:rPr>
                <w:del w:id="469" w:author="Sampathkumar Chinnaswamy" w:date="2023-07-04T15:13:00Z"/>
                <w:rFonts w:ascii="Arial" w:eastAsia="Times New Roman" w:hAnsi="Arial" w:cs="Arial"/>
                <w:color w:val="375623"/>
                <w:sz w:val="20"/>
                <w:szCs w:val="20"/>
                <w:lang w:val="en-IN" w:eastAsia="en-IN"/>
              </w:rPr>
            </w:pPr>
            <w:del w:id="470" w:author="Sampathkumar Chinnaswamy" w:date="2023-07-04T15:13:00Z">
              <w:r w:rsidRPr="000217DE" w:rsidDel="005F435D">
                <w:rPr>
                  <w:rFonts w:ascii="Arial" w:eastAsia="Times New Roman" w:hAnsi="Arial" w:cs="Arial"/>
                  <w:color w:val="375623"/>
                  <w:sz w:val="20"/>
                  <w:szCs w:val="20"/>
                  <w:lang w:val="en-IN" w:eastAsia="en-IN"/>
                </w:rPr>
                <w:delText>GENDER</w:delText>
              </w:r>
            </w:del>
          </w:p>
        </w:tc>
        <w:tc>
          <w:tcPr>
            <w:tcW w:w="3900" w:type="dxa"/>
            <w:tcBorders>
              <w:top w:val="nil"/>
              <w:left w:val="nil"/>
              <w:bottom w:val="single" w:sz="4" w:space="0" w:color="A6A6A6"/>
              <w:right w:val="single" w:sz="4" w:space="0" w:color="A6A6A6"/>
            </w:tcBorders>
            <w:shd w:val="clear" w:color="000000" w:fill="C6E0B4"/>
            <w:noWrap/>
            <w:vAlign w:val="bottom"/>
            <w:hideMark/>
          </w:tcPr>
          <w:p w14:paraId="37F6B46C" w14:textId="38F2F3B9" w:rsidR="00A57002" w:rsidRPr="000217DE" w:rsidDel="005F435D" w:rsidRDefault="00A57002" w:rsidP="008612A9">
            <w:pPr>
              <w:spacing w:after="0" w:line="240" w:lineRule="auto"/>
              <w:rPr>
                <w:del w:id="471" w:author="Sampathkumar Chinnaswamy" w:date="2023-07-04T15:13:00Z"/>
                <w:rFonts w:ascii="Calibri" w:eastAsia="Times New Roman" w:hAnsi="Calibri" w:cs="Calibri"/>
                <w:color w:val="375623"/>
                <w:lang w:val="en-IN" w:eastAsia="en-IN"/>
              </w:rPr>
            </w:pPr>
            <w:del w:id="472" w:author="Sampathkumar Chinnaswamy" w:date="2023-07-04T15:13:00Z">
              <w:r w:rsidRPr="000217DE" w:rsidDel="005F435D">
                <w:rPr>
                  <w:rFonts w:ascii="Calibri" w:eastAsia="Times New Roman" w:hAnsi="Calibri" w:cs="Calibri"/>
                  <w:color w:val="375623"/>
                  <w:lang w:val="en-IN" w:eastAsia="en-IN"/>
                </w:rPr>
                <w:delText>Participant Type</w:delText>
              </w:r>
            </w:del>
          </w:p>
        </w:tc>
      </w:tr>
      <w:tr w:rsidR="00A57002" w:rsidRPr="000217DE" w:rsidDel="005F435D" w14:paraId="187096C5" w14:textId="62F77AC2" w:rsidTr="008612A9">
        <w:trPr>
          <w:trHeight w:val="300"/>
          <w:del w:id="473" w:author="Sampathkumar Chinnaswamy" w:date="2023-07-04T15:13:00Z"/>
        </w:trPr>
        <w:tc>
          <w:tcPr>
            <w:tcW w:w="1020" w:type="dxa"/>
            <w:tcBorders>
              <w:top w:val="nil"/>
              <w:left w:val="single" w:sz="4" w:space="0" w:color="A6A6A6"/>
              <w:bottom w:val="single" w:sz="4" w:space="0" w:color="A6A6A6"/>
              <w:right w:val="single" w:sz="4" w:space="0" w:color="A6A6A6"/>
            </w:tcBorders>
            <w:shd w:val="clear" w:color="000000" w:fill="A9D08E"/>
            <w:noWrap/>
            <w:vAlign w:val="bottom"/>
            <w:hideMark/>
          </w:tcPr>
          <w:p w14:paraId="24219CB9" w14:textId="5CB51356" w:rsidR="00A57002" w:rsidRPr="000217DE" w:rsidDel="005F435D" w:rsidRDefault="00A57002" w:rsidP="008612A9">
            <w:pPr>
              <w:spacing w:after="0" w:line="240" w:lineRule="auto"/>
              <w:jc w:val="center"/>
              <w:rPr>
                <w:del w:id="474" w:author="Sampathkumar Chinnaswamy" w:date="2023-07-04T15:13:00Z"/>
                <w:rFonts w:ascii="Arial" w:eastAsia="Times New Roman" w:hAnsi="Arial" w:cs="Arial"/>
                <w:color w:val="375623"/>
                <w:sz w:val="20"/>
                <w:szCs w:val="20"/>
                <w:lang w:val="en-IN" w:eastAsia="en-IN"/>
              </w:rPr>
            </w:pPr>
            <w:del w:id="475" w:author="Sampathkumar Chinnaswamy" w:date="2023-07-04T15:13:00Z">
              <w:r w:rsidRPr="000217DE" w:rsidDel="005F435D">
                <w:rPr>
                  <w:rFonts w:ascii="Arial" w:eastAsia="Times New Roman" w:hAnsi="Arial" w:cs="Arial"/>
                  <w:color w:val="375623"/>
                  <w:sz w:val="20"/>
                  <w:szCs w:val="20"/>
                  <w:lang w:val="en-IN" w:eastAsia="en-IN"/>
                </w:rPr>
                <w:delText>6</w:delText>
              </w:r>
            </w:del>
          </w:p>
        </w:tc>
        <w:tc>
          <w:tcPr>
            <w:tcW w:w="2080" w:type="dxa"/>
            <w:tcBorders>
              <w:top w:val="nil"/>
              <w:left w:val="nil"/>
              <w:bottom w:val="single" w:sz="4" w:space="0" w:color="A6A6A6"/>
              <w:right w:val="single" w:sz="4" w:space="0" w:color="A6A6A6"/>
            </w:tcBorders>
            <w:shd w:val="clear" w:color="000000" w:fill="A9D08E"/>
            <w:noWrap/>
            <w:vAlign w:val="bottom"/>
            <w:hideMark/>
          </w:tcPr>
          <w:p w14:paraId="388623FF" w14:textId="29B3B025" w:rsidR="00A57002" w:rsidRPr="000217DE" w:rsidDel="005F435D" w:rsidRDefault="00A57002" w:rsidP="008612A9">
            <w:pPr>
              <w:spacing w:after="0" w:line="240" w:lineRule="auto"/>
              <w:rPr>
                <w:del w:id="476" w:author="Sampathkumar Chinnaswamy" w:date="2023-07-04T15:13:00Z"/>
                <w:rFonts w:ascii="Arial" w:eastAsia="Times New Roman" w:hAnsi="Arial" w:cs="Arial"/>
                <w:color w:val="375623"/>
                <w:sz w:val="20"/>
                <w:szCs w:val="20"/>
                <w:lang w:val="en-IN" w:eastAsia="en-IN"/>
              </w:rPr>
            </w:pPr>
            <w:del w:id="477" w:author="Sampathkumar Chinnaswamy" w:date="2023-07-04T15:13:00Z">
              <w:r w:rsidRPr="000217DE" w:rsidDel="005F435D">
                <w:rPr>
                  <w:rFonts w:ascii="Arial" w:eastAsia="Times New Roman" w:hAnsi="Arial" w:cs="Arial"/>
                  <w:color w:val="375623"/>
                  <w:sz w:val="20"/>
                  <w:szCs w:val="20"/>
                  <w:lang w:val="en-IN" w:eastAsia="en-IN"/>
                </w:rPr>
                <w:delText>NCDPERC</w:delText>
              </w:r>
            </w:del>
          </w:p>
        </w:tc>
        <w:tc>
          <w:tcPr>
            <w:tcW w:w="3900" w:type="dxa"/>
            <w:tcBorders>
              <w:top w:val="nil"/>
              <w:left w:val="nil"/>
              <w:bottom w:val="single" w:sz="4" w:space="0" w:color="A6A6A6"/>
              <w:right w:val="single" w:sz="4" w:space="0" w:color="A6A6A6"/>
            </w:tcBorders>
            <w:shd w:val="clear" w:color="000000" w:fill="A9D08E"/>
            <w:noWrap/>
            <w:vAlign w:val="bottom"/>
            <w:hideMark/>
          </w:tcPr>
          <w:p w14:paraId="0D1FCFB9" w14:textId="6D79567A" w:rsidR="00A57002" w:rsidRPr="000217DE" w:rsidDel="005F435D" w:rsidRDefault="00A57002" w:rsidP="008612A9">
            <w:pPr>
              <w:spacing w:after="0" w:line="240" w:lineRule="auto"/>
              <w:rPr>
                <w:del w:id="478" w:author="Sampathkumar Chinnaswamy" w:date="2023-07-04T15:13:00Z"/>
                <w:rFonts w:ascii="Calibri" w:eastAsia="Times New Roman" w:hAnsi="Calibri" w:cs="Calibri"/>
                <w:color w:val="375623"/>
                <w:lang w:val="en-IN" w:eastAsia="en-IN"/>
              </w:rPr>
            </w:pPr>
            <w:del w:id="479" w:author="Sampathkumar Chinnaswamy" w:date="2023-07-04T15:13:00Z">
              <w:r w:rsidRPr="000217DE" w:rsidDel="005F435D">
                <w:rPr>
                  <w:rFonts w:ascii="Calibri" w:eastAsia="Times New Roman" w:hAnsi="Calibri" w:cs="Calibri"/>
                  <w:color w:val="375623"/>
                  <w:lang w:val="en-IN" w:eastAsia="en-IN"/>
                </w:rPr>
                <w:delText>NCD %</w:delText>
              </w:r>
            </w:del>
          </w:p>
        </w:tc>
      </w:tr>
      <w:tr w:rsidR="00A57002" w:rsidRPr="000217DE" w:rsidDel="005F435D" w14:paraId="0521F8BD" w14:textId="5EEC8D7C" w:rsidTr="008612A9">
        <w:trPr>
          <w:trHeight w:val="300"/>
          <w:del w:id="480" w:author="Sampathkumar Chinnaswamy" w:date="2023-07-04T15:13:00Z"/>
        </w:trPr>
        <w:tc>
          <w:tcPr>
            <w:tcW w:w="1020" w:type="dxa"/>
            <w:tcBorders>
              <w:top w:val="nil"/>
              <w:left w:val="single" w:sz="4" w:space="0" w:color="A6A6A6"/>
              <w:bottom w:val="single" w:sz="4" w:space="0" w:color="A6A6A6"/>
              <w:right w:val="single" w:sz="4" w:space="0" w:color="A6A6A6"/>
            </w:tcBorders>
            <w:shd w:val="clear" w:color="000000" w:fill="C6E0B4"/>
            <w:noWrap/>
            <w:vAlign w:val="bottom"/>
            <w:hideMark/>
          </w:tcPr>
          <w:p w14:paraId="3254BDA3" w14:textId="4B2D48CE" w:rsidR="00A57002" w:rsidRPr="000217DE" w:rsidDel="005F435D" w:rsidRDefault="00A57002" w:rsidP="008612A9">
            <w:pPr>
              <w:spacing w:after="0" w:line="240" w:lineRule="auto"/>
              <w:jc w:val="center"/>
              <w:rPr>
                <w:del w:id="481" w:author="Sampathkumar Chinnaswamy" w:date="2023-07-04T15:13:00Z"/>
                <w:rFonts w:ascii="Arial" w:eastAsia="Times New Roman" w:hAnsi="Arial" w:cs="Arial"/>
                <w:color w:val="375623"/>
                <w:sz w:val="20"/>
                <w:szCs w:val="20"/>
                <w:lang w:val="en-IN" w:eastAsia="en-IN"/>
              </w:rPr>
            </w:pPr>
            <w:del w:id="482" w:author="Sampathkumar Chinnaswamy" w:date="2023-07-04T15:13:00Z">
              <w:r w:rsidRPr="000217DE" w:rsidDel="005F435D">
                <w:rPr>
                  <w:rFonts w:ascii="Arial" w:eastAsia="Times New Roman" w:hAnsi="Arial" w:cs="Arial"/>
                  <w:color w:val="375623"/>
                  <w:sz w:val="20"/>
                  <w:szCs w:val="20"/>
                  <w:lang w:val="en-IN" w:eastAsia="en-IN"/>
                </w:rPr>
                <w:delText>7</w:delText>
              </w:r>
            </w:del>
          </w:p>
        </w:tc>
        <w:tc>
          <w:tcPr>
            <w:tcW w:w="2080" w:type="dxa"/>
            <w:tcBorders>
              <w:top w:val="nil"/>
              <w:left w:val="nil"/>
              <w:bottom w:val="single" w:sz="4" w:space="0" w:color="A6A6A6"/>
              <w:right w:val="single" w:sz="4" w:space="0" w:color="A6A6A6"/>
            </w:tcBorders>
            <w:shd w:val="clear" w:color="000000" w:fill="C6E0B4"/>
            <w:noWrap/>
            <w:vAlign w:val="bottom"/>
            <w:hideMark/>
          </w:tcPr>
          <w:p w14:paraId="77FBE749" w14:textId="254D302B" w:rsidR="00D530C1" w:rsidRPr="000217DE" w:rsidDel="005F435D" w:rsidRDefault="00A57002" w:rsidP="008612A9">
            <w:pPr>
              <w:spacing w:after="0" w:line="240" w:lineRule="auto"/>
              <w:rPr>
                <w:del w:id="483" w:author="Sampathkumar Chinnaswamy" w:date="2023-07-04T15:13:00Z"/>
                <w:rFonts w:ascii="Arial" w:eastAsia="Times New Roman" w:hAnsi="Arial" w:cs="Arial"/>
                <w:color w:val="375623"/>
                <w:sz w:val="20"/>
                <w:szCs w:val="20"/>
                <w:lang w:val="en-IN" w:eastAsia="en-IN"/>
              </w:rPr>
            </w:pPr>
            <w:del w:id="484" w:author="Sampathkumar Chinnaswamy" w:date="2023-07-04T15:13:00Z">
              <w:r w:rsidRPr="000217DE" w:rsidDel="005F435D">
                <w:rPr>
                  <w:rFonts w:ascii="Arial" w:eastAsia="Times New Roman" w:hAnsi="Arial" w:cs="Arial"/>
                  <w:color w:val="375623"/>
                  <w:sz w:val="20"/>
                  <w:szCs w:val="20"/>
                  <w:lang w:val="en-IN" w:eastAsia="en-IN"/>
                </w:rPr>
                <w:delText>STATE</w:delText>
              </w:r>
            </w:del>
          </w:p>
        </w:tc>
        <w:tc>
          <w:tcPr>
            <w:tcW w:w="3900" w:type="dxa"/>
            <w:tcBorders>
              <w:top w:val="nil"/>
              <w:left w:val="nil"/>
              <w:bottom w:val="single" w:sz="4" w:space="0" w:color="A6A6A6"/>
              <w:right w:val="single" w:sz="4" w:space="0" w:color="A6A6A6"/>
            </w:tcBorders>
            <w:shd w:val="clear" w:color="000000" w:fill="C6E0B4"/>
            <w:noWrap/>
            <w:vAlign w:val="bottom"/>
            <w:hideMark/>
          </w:tcPr>
          <w:p w14:paraId="15E4C9E4" w14:textId="1D3D9792" w:rsidR="00A57002" w:rsidRPr="000217DE" w:rsidDel="005F435D" w:rsidRDefault="00A57002" w:rsidP="008612A9">
            <w:pPr>
              <w:spacing w:after="0" w:line="240" w:lineRule="auto"/>
              <w:rPr>
                <w:del w:id="485" w:author="Sampathkumar Chinnaswamy" w:date="2023-07-04T15:13:00Z"/>
                <w:rFonts w:ascii="Calibri" w:eastAsia="Times New Roman" w:hAnsi="Calibri" w:cs="Calibri"/>
                <w:color w:val="375623"/>
                <w:lang w:val="en-IN" w:eastAsia="en-IN"/>
              </w:rPr>
            </w:pPr>
            <w:del w:id="486" w:author="Sampathkumar Chinnaswamy" w:date="2023-07-04T15:13:00Z">
              <w:r w:rsidRPr="000217DE" w:rsidDel="005F435D">
                <w:rPr>
                  <w:rFonts w:ascii="Calibri" w:eastAsia="Times New Roman" w:hAnsi="Calibri" w:cs="Calibri"/>
                  <w:color w:val="375623"/>
                  <w:lang w:val="en-IN" w:eastAsia="en-IN"/>
                </w:rPr>
                <w:delText>Customer State</w:delText>
              </w:r>
            </w:del>
          </w:p>
        </w:tc>
      </w:tr>
      <w:tr w:rsidR="00A57002" w:rsidRPr="000217DE" w:rsidDel="005F435D" w14:paraId="3BE3F5EA" w14:textId="2E09F910" w:rsidTr="008612A9">
        <w:trPr>
          <w:trHeight w:val="300"/>
          <w:del w:id="487" w:author="Sampathkumar Chinnaswamy" w:date="2023-07-04T15:13:00Z"/>
        </w:trPr>
        <w:tc>
          <w:tcPr>
            <w:tcW w:w="1020" w:type="dxa"/>
            <w:tcBorders>
              <w:top w:val="nil"/>
              <w:left w:val="single" w:sz="4" w:space="0" w:color="A6A6A6"/>
              <w:bottom w:val="single" w:sz="4" w:space="0" w:color="A6A6A6"/>
              <w:right w:val="single" w:sz="4" w:space="0" w:color="A6A6A6"/>
            </w:tcBorders>
            <w:shd w:val="clear" w:color="000000" w:fill="A9D08E"/>
            <w:noWrap/>
            <w:vAlign w:val="bottom"/>
            <w:hideMark/>
          </w:tcPr>
          <w:p w14:paraId="03501406" w14:textId="33FCB8E5" w:rsidR="00A57002" w:rsidRPr="000217DE" w:rsidDel="005F435D" w:rsidRDefault="00A57002" w:rsidP="008612A9">
            <w:pPr>
              <w:spacing w:after="0" w:line="240" w:lineRule="auto"/>
              <w:jc w:val="center"/>
              <w:rPr>
                <w:del w:id="488" w:author="Sampathkumar Chinnaswamy" w:date="2023-07-04T15:13:00Z"/>
                <w:rFonts w:ascii="Arial" w:eastAsia="Times New Roman" w:hAnsi="Arial" w:cs="Arial"/>
                <w:color w:val="375623"/>
                <w:sz w:val="20"/>
                <w:szCs w:val="20"/>
                <w:lang w:val="en-IN" w:eastAsia="en-IN"/>
              </w:rPr>
            </w:pPr>
            <w:del w:id="489" w:author="Sampathkumar Chinnaswamy" w:date="2023-07-04T15:13:00Z">
              <w:r w:rsidRPr="000217DE" w:rsidDel="005F435D">
                <w:rPr>
                  <w:rFonts w:ascii="Arial" w:eastAsia="Times New Roman" w:hAnsi="Arial" w:cs="Arial"/>
                  <w:color w:val="375623"/>
                  <w:sz w:val="20"/>
                  <w:szCs w:val="20"/>
                  <w:lang w:val="en-IN" w:eastAsia="en-IN"/>
                </w:rPr>
                <w:delText>8</w:delText>
              </w:r>
            </w:del>
          </w:p>
        </w:tc>
        <w:tc>
          <w:tcPr>
            <w:tcW w:w="2080" w:type="dxa"/>
            <w:tcBorders>
              <w:top w:val="nil"/>
              <w:left w:val="nil"/>
              <w:bottom w:val="single" w:sz="4" w:space="0" w:color="A6A6A6"/>
              <w:right w:val="single" w:sz="4" w:space="0" w:color="A6A6A6"/>
            </w:tcBorders>
            <w:shd w:val="clear" w:color="000000" w:fill="A9D08E"/>
            <w:noWrap/>
            <w:vAlign w:val="bottom"/>
            <w:hideMark/>
          </w:tcPr>
          <w:p w14:paraId="321CE7D9" w14:textId="014E03C9" w:rsidR="00A57002" w:rsidRPr="000217DE" w:rsidDel="005F435D" w:rsidRDefault="00A57002" w:rsidP="008612A9">
            <w:pPr>
              <w:spacing w:after="0" w:line="240" w:lineRule="auto"/>
              <w:rPr>
                <w:del w:id="490" w:author="Sampathkumar Chinnaswamy" w:date="2023-07-04T15:13:00Z"/>
                <w:rFonts w:ascii="Arial" w:eastAsia="Times New Roman" w:hAnsi="Arial" w:cs="Arial"/>
                <w:color w:val="375623"/>
                <w:sz w:val="20"/>
                <w:szCs w:val="20"/>
                <w:lang w:val="en-IN" w:eastAsia="en-IN"/>
              </w:rPr>
            </w:pPr>
            <w:del w:id="491" w:author="Sampathkumar Chinnaswamy" w:date="2023-07-04T15:13:00Z">
              <w:r w:rsidRPr="000217DE" w:rsidDel="005F435D">
                <w:rPr>
                  <w:rFonts w:ascii="Arial" w:eastAsia="Times New Roman" w:hAnsi="Arial" w:cs="Arial"/>
                  <w:color w:val="375623"/>
                  <w:sz w:val="20"/>
                  <w:szCs w:val="20"/>
                  <w:lang w:val="en-IN" w:eastAsia="en-IN"/>
                </w:rPr>
                <w:delText>TRANSTYPE</w:delText>
              </w:r>
            </w:del>
          </w:p>
        </w:tc>
        <w:tc>
          <w:tcPr>
            <w:tcW w:w="3900" w:type="dxa"/>
            <w:tcBorders>
              <w:top w:val="nil"/>
              <w:left w:val="nil"/>
              <w:bottom w:val="single" w:sz="4" w:space="0" w:color="A6A6A6"/>
              <w:right w:val="single" w:sz="4" w:space="0" w:color="A6A6A6"/>
            </w:tcBorders>
            <w:shd w:val="clear" w:color="000000" w:fill="A9D08E"/>
            <w:noWrap/>
            <w:vAlign w:val="bottom"/>
            <w:hideMark/>
          </w:tcPr>
          <w:p w14:paraId="19F7361F" w14:textId="28F3DA49" w:rsidR="00A57002" w:rsidRPr="000217DE" w:rsidDel="005F435D" w:rsidRDefault="00A57002" w:rsidP="008612A9">
            <w:pPr>
              <w:spacing w:after="0" w:line="240" w:lineRule="auto"/>
              <w:rPr>
                <w:del w:id="492" w:author="Sampathkumar Chinnaswamy" w:date="2023-07-04T15:13:00Z"/>
                <w:rFonts w:ascii="Calibri" w:eastAsia="Times New Roman" w:hAnsi="Calibri" w:cs="Calibri"/>
                <w:color w:val="375623"/>
                <w:lang w:val="en-IN" w:eastAsia="en-IN"/>
              </w:rPr>
            </w:pPr>
            <w:del w:id="493" w:author="Sampathkumar Chinnaswamy" w:date="2023-07-04T15:13:00Z">
              <w:r w:rsidRPr="000217DE" w:rsidDel="005F435D">
                <w:rPr>
                  <w:rFonts w:ascii="Calibri" w:eastAsia="Times New Roman" w:hAnsi="Calibri" w:cs="Calibri"/>
                  <w:color w:val="375623"/>
                  <w:lang w:val="en-IN" w:eastAsia="en-IN"/>
                </w:rPr>
                <w:delText>Business Type (New Business, Renewal)</w:delText>
              </w:r>
            </w:del>
          </w:p>
        </w:tc>
      </w:tr>
      <w:tr w:rsidR="00A57002" w:rsidRPr="000217DE" w:rsidDel="005F435D" w14:paraId="62ED88F0" w14:textId="2B22DCC8" w:rsidTr="008612A9">
        <w:trPr>
          <w:trHeight w:val="300"/>
          <w:del w:id="494" w:author="Sampathkumar Chinnaswamy" w:date="2023-07-04T15:13:00Z"/>
        </w:trPr>
        <w:tc>
          <w:tcPr>
            <w:tcW w:w="1020" w:type="dxa"/>
            <w:tcBorders>
              <w:top w:val="nil"/>
              <w:left w:val="single" w:sz="4" w:space="0" w:color="A6A6A6"/>
              <w:bottom w:val="single" w:sz="4" w:space="0" w:color="A6A6A6"/>
              <w:right w:val="single" w:sz="4" w:space="0" w:color="A6A6A6"/>
            </w:tcBorders>
            <w:shd w:val="clear" w:color="000000" w:fill="C6E0B4"/>
            <w:noWrap/>
            <w:vAlign w:val="bottom"/>
            <w:hideMark/>
          </w:tcPr>
          <w:p w14:paraId="335DE3C1" w14:textId="4FA4B849" w:rsidR="00A57002" w:rsidRPr="000217DE" w:rsidDel="005F435D" w:rsidRDefault="00A57002" w:rsidP="008612A9">
            <w:pPr>
              <w:spacing w:after="0" w:line="240" w:lineRule="auto"/>
              <w:jc w:val="center"/>
              <w:rPr>
                <w:del w:id="495" w:author="Sampathkumar Chinnaswamy" w:date="2023-07-04T15:13:00Z"/>
                <w:rFonts w:ascii="Arial" w:eastAsia="Times New Roman" w:hAnsi="Arial" w:cs="Arial"/>
                <w:color w:val="375623"/>
                <w:sz w:val="20"/>
                <w:szCs w:val="20"/>
                <w:lang w:val="en-IN" w:eastAsia="en-IN"/>
              </w:rPr>
            </w:pPr>
            <w:del w:id="496" w:author="Sampathkumar Chinnaswamy" w:date="2023-07-04T15:13:00Z">
              <w:r w:rsidRPr="000217DE" w:rsidDel="005F435D">
                <w:rPr>
                  <w:rFonts w:ascii="Arial" w:eastAsia="Times New Roman" w:hAnsi="Arial" w:cs="Arial"/>
                  <w:color w:val="375623"/>
                  <w:sz w:val="20"/>
                  <w:szCs w:val="20"/>
                  <w:lang w:val="en-IN" w:eastAsia="en-IN"/>
                </w:rPr>
                <w:delText>9</w:delText>
              </w:r>
            </w:del>
          </w:p>
        </w:tc>
        <w:tc>
          <w:tcPr>
            <w:tcW w:w="2080" w:type="dxa"/>
            <w:tcBorders>
              <w:top w:val="nil"/>
              <w:left w:val="nil"/>
              <w:bottom w:val="single" w:sz="4" w:space="0" w:color="A6A6A6"/>
              <w:right w:val="single" w:sz="4" w:space="0" w:color="A6A6A6"/>
            </w:tcBorders>
            <w:shd w:val="clear" w:color="000000" w:fill="C6E0B4"/>
            <w:noWrap/>
            <w:vAlign w:val="bottom"/>
            <w:hideMark/>
          </w:tcPr>
          <w:p w14:paraId="33F74379" w14:textId="7D3EA610" w:rsidR="00A57002" w:rsidRPr="000217DE" w:rsidDel="005F435D" w:rsidRDefault="00A57002" w:rsidP="008612A9">
            <w:pPr>
              <w:spacing w:after="0" w:line="240" w:lineRule="auto"/>
              <w:rPr>
                <w:del w:id="497" w:author="Sampathkumar Chinnaswamy" w:date="2023-07-04T15:13:00Z"/>
                <w:rFonts w:ascii="Arial" w:eastAsia="Times New Roman" w:hAnsi="Arial" w:cs="Arial"/>
                <w:color w:val="375623"/>
                <w:sz w:val="20"/>
                <w:szCs w:val="20"/>
                <w:lang w:val="en-IN" w:eastAsia="en-IN"/>
              </w:rPr>
            </w:pPr>
            <w:del w:id="498" w:author="Sampathkumar Chinnaswamy" w:date="2023-07-04T15:13:00Z">
              <w:r w:rsidRPr="000217DE" w:rsidDel="005F435D">
                <w:rPr>
                  <w:rFonts w:ascii="Arial" w:eastAsia="Times New Roman" w:hAnsi="Arial" w:cs="Arial"/>
                  <w:color w:val="375623"/>
                  <w:sz w:val="20"/>
                  <w:szCs w:val="20"/>
                  <w:lang w:val="en-IN" w:eastAsia="en-IN"/>
                </w:rPr>
                <w:delText>VEHAGE</w:delText>
              </w:r>
            </w:del>
          </w:p>
        </w:tc>
        <w:tc>
          <w:tcPr>
            <w:tcW w:w="3900" w:type="dxa"/>
            <w:tcBorders>
              <w:top w:val="nil"/>
              <w:left w:val="nil"/>
              <w:bottom w:val="single" w:sz="4" w:space="0" w:color="A6A6A6"/>
              <w:right w:val="single" w:sz="4" w:space="0" w:color="A6A6A6"/>
            </w:tcBorders>
            <w:shd w:val="clear" w:color="000000" w:fill="C6E0B4"/>
            <w:noWrap/>
            <w:vAlign w:val="bottom"/>
            <w:hideMark/>
          </w:tcPr>
          <w:p w14:paraId="2FE44310" w14:textId="6775BEBA" w:rsidR="00A57002" w:rsidRPr="000217DE" w:rsidDel="005F435D" w:rsidRDefault="00A57002" w:rsidP="008612A9">
            <w:pPr>
              <w:spacing w:after="0" w:line="240" w:lineRule="auto"/>
              <w:rPr>
                <w:del w:id="499" w:author="Sampathkumar Chinnaswamy" w:date="2023-07-04T15:13:00Z"/>
                <w:rFonts w:ascii="Calibri" w:eastAsia="Times New Roman" w:hAnsi="Calibri" w:cs="Calibri"/>
                <w:color w:val="375623"/>
                <w:lang w:val="en-IN" w:eastAsia="en-IN"/>
              </w:rPr>
            </w:pPr>
            <w:del w:id="500" w:author="Sampathkumar Chinnaswamy" w:date="2023-07-04T15:13:00Z">
              <w:r w:rsidRPr="000217DE" w:rsidDel="005F435D">
                <w:rPr>
                  <w:rFonts w:ascii="Calibri" w:eastAsia="Times New Roman" w:hAnsi="Calibri" w:cs="Calibri"/>
                  <w:color w:val="375623"/>
                  <w:lang w:val="en-IN" w:eastAsia="en-IN"/>
                </w:rPr>
                <w:delText>Vehicle Age</w:delText>
              </w:r>
            </w:del>
          </w:p>
        </w:tc>
      </w:tr>
      <w:tr w:rsidR="00A57002" w:rsidRPr="000217DE" w:rsidDel="005F435D" w14:paraId="0F4F8984" w14:textId="72A27AEF" w:rsidTr="008612A9">
        <w:trPr>
          <w:trHeight w:val="300"/>
          <w:del w:id="501" w:author="Sampathkumar Chinnaswamy" w:date="2023-07-04T15:13:00Z"/>
        </w:trPr>
        <w:tc>
          <w:tcPr>
            <w:tcW w:w="1020" w:type="dxa"/>
            <w:tcBorders>
              <w:top w:val="nil"/>
              <w:left w:val="single" w:sz="4" w:space="0" w:color="A6A6A6"/>
              <w:bottom w:val="single" w:sz="4" w:space="0" w:color="A6A6A6"/>
              <w:right w:val="single" w:sz="4" w:space="0" w:color="A6A6A6"/>
            </w:tcBorders>
            <w:shd w:val="clear" w:color="000000" w:fill="A9D08E"/>
            <w:noWrap/>
            <w:vAlign w:val="bottom"/>
            <w:hideMark/>
          </w:tcPr>
          <w:p w14:paraId="4DAB4E02" w14:textId="737CBE1E" w:rsidR="00A57002" w:rsidRPr="000217DE" w:rsidDel="005F435D" w:rsidRDefault="00A57002" w:rsidP="008612A9">
            <w:pPr>
              <w:spacing w:after="0" w:line="240" w:lineRule="auto"/>
              <w:jc w:val="center"/>
              <w:rPr>
                <w:del w:id="502" w:author="Sampathkumar Chinnaswamy" w:date="2023-07-04T15:13:00Z"/>
                <w:rFonts w:ascii="Arial" w:eastAsia="Times New Roman" w:hAnsi="Arial" w:cs="Arial"/>
                <w:color w:val="375623"/>
                <w:sz w:val="20"/>
                <w:szCs w:val="20"/>
                <w:lang w:val="en-IN" w:eastAsia="en-IN"/>
              </w:rPr>
            </w:pPr>
            <w:del w:id="503" w:author="Sampathkumar Chinnaswamy" w:date="2023-07-04T15:13:00Z">
              <w:r w:rsidRPr="000217DE" w:rsidDel="005F435D">
                <w:rPr>
                  <w:rFonts w:ascii="Arial" w:eastAsia="Times New Roman" w:hAnsi="Arial" w:cs="Arial"/>
                  <w:color w:val="375623"/>
                  <w:sz w:val="20"/>
                  <w:szCs w:val="20"/>
                  <w:lang w:val="en-IN" w:eastAsia="en-IN"/>
                </w:rPr>
                <w:delText>10</w:delText>
              </w:r>
            </w:del>
          </w:p>
        </w:tc>
        <w:tc>
          <w:tcPr>
            <w:tcW w:w="2080" w:type="dxa"/>
            <w:tcBorders>
              <w:top w:val="nil"/>
              <w:left w:val="nil"/>
              <w:bottom w:val="single" w:sz="4" w:space="0" w:color="A6A6A6"/>
              <w:right w:val="single" w:sz="4" w:space="0" w:color="A6A6A6"/>
            </w:tcBorders>
            <w:shd w:val="clear" w:color="000000" w:fill="A9D08E"/>
            <w:noWrap/>
            <w:vAlign w:val="bottom"/>
            <w:hideMark/>
          </w:tcPr>
          <w:p w14:paraId="3FDC6F01" w14:textId="13968075" w:rsidR="00A57002" w:rsidRPr="000217DE" w:rsidDel="005F435D" w:rsidRDefault="00A57002" w:rsidP="008612A9">
            <w:pPr>
              <w:spacing w:after="0" w:line="240" w:lineRule="auto"/>
              <w:rPr>
                <w:del w:id="504" w:author="Sampathkumar Chinnaswamy" w:date="2023-07-04T15:13:00Z"/>
                <w:rFonts w:ascii="Arial" w:eastAsia="Times New Roman" w:hAnsi="Arial" w:cs="Arial"/>
                <w:color w:val="375623"/>
                <w:sz w:val="20"/>
                <w:szCs w:val="20"/>
                <w:lang w:val="en-IN" w:eastAsia="en-IN"/>
              </w:rPr>
            </w:pPr>
            <w:del w:id="505" w:author="Sampathkumar Chinnaswamy" w:date="2023-07-04T15:13:00Z">
              <w:r w:rsidRPr="000217DE" w:rsidDel="005F435D">
                <w:rPr>
                  <w:rFonts w:ascii="Arial" w:eastAsia="Times New Roman" w:hAnsi="Arial" w:cs="Arial"/>
                  <w:color w:val="375623"/>
                  <w:sz w:val="20"/>
                  <w:szCs w:val="20"/>
                  <w:lang w:val="en-IN" w:eastAsia="en-IN"/>
                </w:rPr>
                <w:delText>VEHCAPVAL</w:delText>
              </w:r>
            </w:del>
          </w:p>
        </w:tc>
        <w:tc>
          <w:tcPr>
            <w:tcW w:w="3900" w:type="dxa"/>
            <w:tcBorders>
              <w:top w:val="nil"/>
              <w:left w:val="nil"/>
              <w:bottom w:val="single" w:sz="4" w:space="0" w:color="A6A6A6"/>
              <w:right w:val="single" w:sz="4" w:space="0" w:color="A6A6A6"/>
            </w:tcBorders>
            <w:shd w:val="clear" w:color="000000" w:fill="A9D08E"/>
            <w:noWrap/>
            <w:vAlign w:val="bottom"/>
            <w:hideMark/>
          </w:tcPr>
          <w:p w14:paraId="069B4FC2" w14:textId="0FCAD037" w:rsidR="00A57002" w:rsidRPr="000217DE" w:rsidDel="005F435D" w:rsidRDefault="00A57002" w:rsidP="008612A9">
            <w:pPr>
              <w:spacing w:after="0" w:line="240" w:lineRule="auto"/>
              <w:rPr>
                <w:del w:id="506" w:author="Sampathkumar Chinnaswamy" w:date="2023-07-04T15:13:00Z"/>
                <w:rFonts w:ascii="Calibri" w:eastAsia="Times New Roman" w:hAnsi="Calibri" w:cs="Calibri"/>
                <w:color w:val="375623"/>
                <w:lang w:val="en-IN" w:eastAsia="en-IN"/>
              </w:rPr>
            </w:pPr>
            <w:del w:id="507" w:author="Sampathkumar Chinnaswamy" w:date="2023-07-04T15:13:00Z">
              <w:r w:rsidRPr="000217DE" w:rsidDel="005F435D">
                <w:rPr>
                  <w:rFonts w:ascii="Calibri" w:eastAsia="Times New Roman" w:hAnsi="Calibri" w:cs="Calibri"/>
                  <w:color w:val="375623"/>
                  <w:lang w:val="en-IN" w:eastAsia="en-IN"/>
                </w:rPr>
                <w:delText>Vehicle CC</w:delText>
              </w:r>
            </w:del>
          </w:p>
        </w:tc>
      </w:tr>
      <w:tr w:rsidR="00A57002" w:rsidRPr="000217DE" w:rsidDel="005F435D" w14:paraId="4B3FE631" w14:textId="6FF14DA9" w:rsidTr="008612A9">
        <w:trPr>
          <w:trHeight w:val="300"/>
          <w:del w:id="508" w:author="Sampathkumar Chinnaswamy" w:date="2023-07-04T15:13:00Z"/>
        </w:trPr>
        <w:tc>
          <w:tcPr>
            <w:tcW w:w="1020" w:type="dxa"/>
            <w:tcBorders>
              <w:top w:val="nil"/>
              <w:left w:val="single" w:sz="4" w:space="0" w:color="A6A6A6"/>
              <w:bottom w:val="single" w:sz="4" w:space="0" w:color="A6A6A6"/>
              <w:right w:val="single" w:sz="4" w:space="0" w:color="A6A6A6"/>
            </w:tcBorders>
            <w:shd w:val="clear" w:color="000000" w:fill="C6E0B4"/>
            <w:noWrap/>
            <w:vAlign w:val="bottom"/>
            <w:hideMark/>
          </w:tcPr>
          <w:p w14:paraId="795B3DBA" w14:textId="5E53226D" w:rsidR="00A57002" w:rsidRPr="000217DE" w:rsidDel="005F435D" w:rsidRDefault="00A57002" w:rsidP="008612A9">
            <w:pPr>
              <w:spacing w:after="0" w:line="240" w:lineRule="auto"/>
              <w:jc w:val="center"/>
              <w:rPr>
                <w:del w:id="509" w:author="Sampathkumar Chinnaswamy" w:date="2023-07-04T15:13:00Z"/>
                <w:rFonts w:ascii="Arial" w:eastAsia="Times New Roman" w:hAnsi="Arial" w:cs="Arial"/>
                <w:color w:val="375623"/>
                <w:sz w:val="20"/>
                <w:szCs w:val="20"/>
                <w:lang w:val="en-IN" w:eastAsia="en-IN"/>
              </w:rPr>
            </w:pPr>
            <w:del w:id="510" w:author="Sampathkumar Chinnaswamy" w:date="2023-07-04T15:13:00Z">
              <w:r w:rsidRPr="000217DE" w:rsidDel="005F435D">
                <w:rPr>
                  <w:rFonts w:ascii="Arial" w:eastAsia="Times New Roman" w:hAnsi="Arial" w:cs="Arial"/>
                  <w:color w:val="375623"/>
                  <w:sz w:val="20"/>
                  <w:szCs w:val="20"/>
                  <w:lang w:val="en-IN" w:eastAsia="en-IN"/>
                </w:rPr>
                <w:delText>11</w:delText>
              </w:r>
            </w:del>
          </w:p>
        </w:tc>
        <w:tc>
          <w:tcPr>
            <w:tcW w:w="2080" w:type="dxa"/>
            <w:tcBorders>
              <w:top w:val="nil"/>
              <w:left w:val="nil"/>
              <w:bottom w:val="single" w:sz="4" w:space="0" w:color="A6A6A6"/>
              <w:right w:val="single" w:sz="4" w:space="0" w:color="A6A6A6"/>
            </w:tcBorders>
            <w:shd w:val="clear" w:color="000000" w:fill="C6E0B4"/>
            <w:noWrap/>
            <w:vAlign w:val="bottom"/>
            <w:hideMark/>
          </w:tcPr>
          <w:p w14:paraId="3C5C124A" w14:textId="18FFC91E" w:rsidR="00A57002" w:rsidRPr="000217DE" w:rsidDel="005F435D" w:rsidRDefault="00A57002" w:rsidP="008612A9">
            <w:pPr>
              <w:spacing w:after="0" w:line="240" w:lineRule="auto"/>
              <w:rPr>
                <w:del w:id="511" w:author="Sampathkumar Chinnaswamy" w:date="2023-07-04T15:13:00Z"/>
                <w:rFonts w:ascii="Arial" w:eastAsia="Times New Roman" w:hAnsi="Arial" w:cs="Arial"/>
                <w:color w:val="375623"/>
                <w:sz w:val="20"/>
                <w:szCs w:val="20"/>
                <w:lang w:val="en-IN" w:eastAsia="en-IN"/>
              </w:rPr>
            </w:pPr>
            <w:del w:id="512" w:author="Sampathkumar Chinnaswamy" w:date="2023-07-04T15:13:00Z">
              <w:r w:rsidRPr="000217DE" w:rsidDel="005F435D">
                <w:rPr>
                  <w:rFonts w:ascii="Arial" w:eastAsia="Times New Roman" w:hAnsi="Arial" w:cs="Arial"/>
                  <w:color w:val="375623"/>
                  <w:sz w:val="20"/>
                  <w:szCs w:val="20"/>
                  <w:lang w:val="en-IN" w:eastAsia="en-IN"/>
                </w:rPr>
                <w:delText>VEHMAKE</w:delText>
              </w:r>
            </w:del>
          </w:p>
        </w:tc>
        <w:tc>
          <w:tcPr>
            <w:tcW w:w="3900" w:type="dxa"/>
            <w:tcBorders>
              <w:top w:val="nil"/>
              <w:left w:val="nil"/>
              <w:bottom w:val="single" w:sz="4" w:space="0" w:color="A6A6A6"/>
              <w:right w:val="single" w:sz="4" w:space="0" w:color="A6A6A6"/>
            </w:tcBorders>
            <w:shd w:val="clear" w:color="000000" w:fill="C6E0B4"/>
            <w:noWrap/>
            <w:vAlign w:val="bottom"/>
            <w:hideMark/>
          </w:tcPr>
          <w:p w14:paraId="33367554" w14:textId="27D34B02" w:rsidR="00A57002" w:rsidRPr="000217DE" w:rsidDel="005F435D" w:rsidRDefault="00A57002" w:rsidP="008612A9">
            <w:pPr>
              <w:spacing w:after="0" w:line="240" w:lineRule="auto"/>
              <w:rPr>
                <w:del w:id="513" w:author="Sampathkumar Chinnaswamy" w:date="2023-07-04T15:13:00Z"/>
                <w:rFonts w:ascii="Calibri" w:eastAsia="Times New Roman" w:hAnsi="Calibri" w:cs="Calibri"/>
                <w:color w:val="375623"/>
                <w:lang w:val="en-IN" w:eastAsia="en-IN"/>
              </w:rPr>
            </w:pPr>
            <w:del w:id="514" w:author="Sampathkumar Chinnaswamy" w:date="2023-07-04T15:13:00Z">
              <w:r w:rsidRPr="000217DE" w:rsidDel="005F435D">
                <w:rPr>
                  <w:rFonts w:ascii="Calibri" w:eastAsia="Times New Roman" w:hAnsi="Calibri" w:cs="Calibri"/>
                  <w:color w:val="375623"/>
                  <w:lang w:val="en-IN" w:eastAsia="en-IN"/>
                </w:rPr>
                <w:delText>Vehicle Make</w:delText>
              </w:r>
            </w:del>
          </w:p>
        </w:tc>
      </w:tr>
      <w:tr w:rsidR="00A57002" w:rsidRPr="000217DE" w:rsidDel="005F435D" w14:paraId="4EE69D03" w14:textId="62BF9C42" w:rsidTr="008612A9">
        <w:trPr>
          <w:trHeight w:val="300"/>
          <w:del w:id="515" w:author="Sampathkumar Chinnaswamy" w:date="2023-07-04T15:13:00Z"/>
        </w:trPr>
        <w:tc>
          <w:tcPr>
            <w:tcW w:w="1020" w:type="dxa"/>
            <w:tcBorders>
              <w:top w:val="nil"/>
              <w:left w:val="single" w:sz="4" w:space="0" w:color="A6A6A6"/>
              <w:bottom w:val="single" w:sz="4" w:space="0" w:color="A6A6A6"/>
              <w:right w:val="single" w:sz="4" w:space="0" w:color="A6A6A6"/>
            </w:tcBorders>
            <w:shd w:val="clear" w:color="000000" w:fill="A9D08E"/>
            <w:noWrap/>
            <w:vAlign w:val="bottom"/>
            <w:hideMark/>
          </w:tcPr>
          <w:p w14:paraId="6D6EB4FF" w14:textId="173D469B" w:rsidR="00A57002" w:rsidRPr="000217DE" w:rsidDel="005F435D" w:rsidRDefault="00A57002" w:rsidP="008612A9">
            <w:pPr>
              <w:spacing w:after="0" w:line="240" w:lineRule="auto"/>
              <w:jc w:val="center"/>
              <w:rPr>
                <w:del w:id="516" w:author="Sampathkumar Chinnaswamy" w:date="2023-07-04T15:13:00Z"/>
                <w:rFonts w:ascii="Arial" w:eastAsia="Times New Roman" w:hAnsi="Arial" w:cs="Arial"/>
                <w:color w:val="375623"/>
                <w:sz w:val="20"/>
                <w:szCs w:val="20"/>
                <w:lang w:val="en-IN" w:eastAsia="en-IN"/>
              </w:rPr>
            </w:pPr>
            <w:del w:id="517" w:author="Sampathkumar Chinnaswamy" w:date="2023-07-04T15:13:00Z">
              <w:r w:rsidRPr="000217DE" w:rsidDel="005F435D">
                <w:rPr>
                  <w:rFonts w:ascii="Arial" w:eastAsia="Times New Roman" w:hAnsi="Arial" w:cs="Arial"/>
                  <w:color w:val="375623"/>
                  <w:sz w:val="20"/>
                  <w:szCs w:val="20"/>
                  <w:lang w:val="en-IN" w:eastAsia="en-IN"/>
                </w:rPr>
                <w:delText>12</w:delText>
              </w:r>
            </w:del>
          </w:p>
        </w:tc>
        <w:tc>
          <w:tcPr>
            <w:tcW w:w="2080" w:type="dxa"/>
            <w:tcBorders>
              <w:top w:val="nil"/>
              <w:left w:val="nil"/>
              <w:bottom w:val="single" w:sz="4" w:space="0" w:color="A6A6A6"/>
              <w:right w:val="single" w:sz="4" w:space="0" w:color="A6A6A6"/>
            </w:tcBorders>
            <w:shd w:val="clear" w:color="000000" w:fill="A9D08E"/>
            <w:noWrap/>
            <w:vAlign w:val="bottom"/>
            <w:hideMark/>
          </w:tcPr>
          <w:p w14:paraId="4B229A9D" w14:textId="24CA65AD" w:rsidR="00A57002" w:rsidRPr="000217DE" w:rsidDel="005F435D" w:rsidRDefault="00A57002" w:rsidP="008612A9">
            <w:pPr>
              <w:spacing w:after="0" w:line="240" w:lineRule="auto"/>
              <w:rPr>
                <w:del w:id="518" w:author="Sampathkumar Chinnaswamy" w:date="2023-07-04T15:13:00Z"/>
                <w:rFonts w:ascii="Arial" w:eastAsia="Times New Roman" w:hAnsi="Arial" w:cs="Arial"/>
                <w:color w:val="375623"/>
                <w:sz w:val="20"/>
                <w:szCs w:val="20"/>
                <w:lang w:val="en-IN" w:eastAsia="en-IN"/>
              </w:rPr>
            </w:pPr>
            <w:del w:id="519" w:author="Sampathkumar Chinnaswamy" w:date="2023-07-04T15:13:00Z">
              <w:r w:rsidRPr="000217DE" w:rsidDel="005F435D">
                <w:rPr>
                  <w:rFonts w:ascii="Arial" w:eastAsia="Times New Roman" w:hAnsi="Arial" w:cs="Arial"/>
                  <w:color w:val="375623"/>
                  <w:sz w:val="20"/>
                  <w:szCs w:val="20"/>
                  <w:lang w:val="en-IN" w:eastAsia="en-IN"/>
                </w:rPr>
                <w:delText>VEHMODEL</w:delText>
              </w:r>
            </w:del>
          </w:p>
        </w:tc>
        <w:tc>
          <w:tcPr>
            <w:tcW w:w="3900" w:type="dxa"/>
            <w:tcBorders>
              <w:top w:val="nil"/>
              <w:left w:val="nil"/>
              <w:bottom w:val="single" w:sz="4" w:space="0" w:color="A6A6A6"/>
              <w:right w:val="single" w:sz="4" w:space="0" w:color="A6A6A6"/>
            </w:tcBorders>
            <w:shd w:val="clear" w:color="000000" w:fill="A9D08E"/>
            <w:noWrap/>
            <w:vAlign w:val="bottom"/>
            <w:hideMark/>
          </w:tcPr>
          <w:p w14:paraId="09925C2B" w14:textId="03AB6EA0" w:rsidR="00A57002" w:rsidRPr="000217DE" w:rsidDel="005F435D" w:rsidRDefault="00A57002" w:rsidP="008612A9">
            <w:pPr>
              <w:spacing w:after="0" w:line="240" w:lineRule="auto"/>
              <w:rPr>
                <w:del w:id="520" w:author="Sampathkumar Chinnaswamy" w:date="2023-07-04T15:13:00Z"/>
                <w:rFonts w:ascii="Calibri" w:eastAsia="Times New Roman" w:hAnsi="Calibri" w:cs="Calibri"/>
                <w:color w:val="375623"/>
                <w:lang w:val="en-IN" w:eastAsia="en-IN"/>
              </w:rPr>
            </w:pPr>
            <w:del w:id="521" w:author="Sampathkumar Chinnaswamy" w:date="2023-07-04T15:13:00Z">
              <w:r w:rsidRPr="000217DE" w:rsidDel="005F435D">
                <w:rPr>
                  <w:rFonts w:ascii="Calibri" w:eastAsia="Times New Roman" w:hAnsi="Calibri" w:cs="Calibri"/>
                  <w:color w:val="375623"/>
                  <w:lang w:val="en-IN" w:eastAsia="en-IN"/>
                </w:rPr>
                <w:delText>Vehicle Model</w:delText>
              </w:r>
            </w:del>
          </w:p>
        </w:tc>
      </w:tr>
      <w:tr w:rsidR="00A57002" w:rsidRPr="000217DE" w:rsidDel="005F435D" w14:paraId="7477A529" w14:textId="004C4323" w:rsidTr="008612A9">
        <w:trPr>
          <w:trHeight w:val="300"/>
          <w:del w:id="522" w:author="Sampathkumar Chinnaswamy" w:date="2023-07-04T15:13:00Z"/>
        </w:trPr>
        <w:tc>
          <w:tcPr>
            <w:tcW w:w="1020" w:type="dxa"/>
            <w:tcBorders>
              <w:top w:val="nil"/>
              <w:left w:val="single" w:sz="4" w:space="0" w:color="A6A6A6"/>
              <w:bottom w:val="single" w:sz="4" w:space="0" w:color="A6A6A6"/>
              <w:right w:val="single" w:sz="4" w:space="0" w:color="A6A6A6"/>
            </w:tcBorders>
            <w:shd w:val="clear" w:color="000000" w:fill="C6E0B4"/>
            <w:noWrap/>
            <w:vAlign w:val="bottom"/>
            <w:hideMark/>
          </w:tcPr>
          <w:p w14:paraId="00224932" w14:textId="6BDA694A" w:rsidR="00A57002" w:rsidRPr="000217DE" w:rsidDel="005F435D" w:rsidRDefault="00A57002" w:rsidP="008612A9">
            <w:pPr>
              <w:spacing w:after="0" w:line="240" w:lineRule="auto"/>
              <w:jc w:val="center"/>
              <w:rPr>
                <w:del w:id="523" w:author="Sampathkumar Chinnaswamy" w:date="2023-07-04T15:13:00Z"/>
                <w:rFonts w:ascii="Arial" w:eastAsia="Times New Roman" w:hAnsi="Arial" w:cs="Arial"/>
                <w:color w:val="375623"/>
                <w:sz w:val="20"/>
                <w:szCs w:val="20"/>
                <w:lang w:val="en-IN" w:eastAsia="en-IN"/>
              </w:rPr>
            </w:pPr>
            <w:del w:id="524" w:author="Sampathkumar Chinnaswamy" w:date="2023-07-04T15:13:00Z">
              <w:r w:rsidRPr="000217DE" w:rsidDel="005F435D">
                <w:rPr>
                  <w:rFonts w:ascii="Arial" w:eastAsia="Times New Roman" w:hAnsi="Arial" w:cs="Arial"/>
                  <w:color w:val="375623"/>
                  <w:sz w:val="20"/>
                  <w:szCs w:val="20"/>
                  <w:lang w:val="en-IN" w:eastAsia="en-IN"/>
                </w:rPr>
                <w:delText>13</w:delText>
              </w:r>
            </w:del>
          </w:p>
        </w:tc>
        <w:tc>
          <w:tcPr>
            <w:tcW w:w="2080" w:type="dxa"/>
            <w:tcBorders>
              <w:top w:val="nil"/>
              <w:left w:val="nil"/>
              <w:bottom w:val="single" w:sz="4" w:space="0" w:color="A6A6A6"/>
              <w:right w:val="single" w:sz="4" w:space="0" w:color="A6A6A6"/>
            </w:tcBorders>
            <w:shd w:val="clear" w:color="000000" w:fill="C6E0B4"/>
            <w:noWrap/>
            <w:vAlign w:val="bottom"/>
            <w:hideMark/>
          </w:tcPr>
          <w:p w14:paraId="3E5EB31E" w14:textId="35062981" w:rsidR="00A57002" w:rsidRPr="000217DE" w:rsidDel="005F435D" w:rsidRDefault="00A57002" w:rsidP="008612A9">
            <w:pPr>
              <w:spacing w:after="0" w:line="240" w:lineRule="auto"/>
              <w:rPr>
                <w:del w:id="525" w:author="Sampathkumar Chinnaswamy" w:date="2023-07-04T15:13:00Z"/>
                <w:rFonts w:ascii="Arial" w:eastAsia="Times New Roman" w:hAnsi="Arial" w:cs="Arial"/>
                <w:color w:val="375623"/>
                <w:sz w:val="20"/>
                <w:szCs w:val="20"/>
                <w:lang w:val="en-IN" w:eastAsia="en-IN"/>
              </w:rPr>
            </w:pPr>
            <w:del w:id="526" w:author="Sampathkumar Chinnaswamy" w:date="2023-07-04T15:13:00Z">
              <w:r w:rsidRPr="000217DE" w:rsidDel="005F435D">
                <w:rPr>
                  <w:rFonts w:ascii="Arial" w:eastAsia="Times New Roman" w:hAnsi="Arial" w:cs="Arial"/>
                  <w:color w:val="375623"/>
                  <w:sz w:val="20"/>
                  <w:szCs w:val="20"/>
                  <w:lang w:val="en-IN" w:eastAsia="en-IN"/>
                </w:rPr>
                <w:delText>VEHSIWS</w:delText>
              </w:r>
            </w:del>
          </w:p>
        </w:tc>
        <w:tc>
          <w:tcPr>
            <w:tcW w:w="3900" w:type="dxa"/>
            <w:tcBorders>
              <w:top w:val="nil"/>
              <w:left w:val="nil"/>
              <w:bottom w:val="single" w:sz="4" w:space="0" w:color="A6A6A6"/>
              <w:right w:val="single" w:sz="4" w:space="0" w:color="A6A6A6"/>
            </w:tcBorders>
            <w:shd w:val="clear" w:color="000000" w:fill="C6E0B4"/>
            <w:noWrap/>
            <w:vAlign w:val="bottom"/>
            <w:hideMark/>
          </w:tcPr>
          <w:p w14:paraId="520A6954" w14:textId="487309D0" w:rsidR="00A57002" w:rsidRPr="000217DE" w:rsidDel="005F435D" w:rsidRDefault="00A57002" w:rsidP="008612A9">
            <w:pPr>
              <w:spacing w:after="0" w:line="240" w:lineRule="auto"/>
              <w:rPr>
                <w:del w:id="527" w:author="Sampathkumar Chinnaswamy" w:date="2023-07-04T15:13:00Z"/>
                <w:rFonts w:ascii="Calibri" w:eastAsia="Times New Roman" w:hAnsi="Calibri" w:cs="Calibri"/>
                <w:color w:val="375623"/>
                <w:lang w:val="en-IN" w:eastAsia="en-IN"/>
              </w:rPr>
            </w:pPr>
            <w:del w:id="528" w:author="Sampathkumar Chinnaswamy" w:date="2023-07-04T15:13:00Z">
              <w:r w:rsidRPr="000217DE" w:rsidDel="005F435D">
                <w:rPr>
                  <w:rFonts w:ascii="Calibri" w:eastAsia="Times New Roman" w:hAnsi="Calibri" w:cs="Calibri"/>
                  <w:color w:val="375623"/>
                  <w:lang w:val="en-IN" w:eastAsia="en-IN"/>
                </w:rPr>
                <w:delText>Windscreen Sum Covered</w:delText>
              </w:r>
            </w:del>
          </w:p>
        </w:tc>
      </w:tr>
      <w:tr w:rsidR="00A57002" w:rsidRPr="000217DE" w:rsidDel="005F435D" w14:paraId="18C4C7BE" w14:textId="38226E31" w:rsidTr="008612A9">
        <w:trPr>
          <w:trHeight w:val="300"/>
          <w:del w:id="529" w:author="Sampathkumar Chinnaswamy" w:date="2023-07-04T15:13:00Z"/>
        </w:trPr>
        <w:tc>
          <w:tcPr>
            <w:tcW w:w="1020" w:type="dxa"/>
            <w:tcBorders>
              <w:top w:val="nil"/>
              <w:left w:val="single" w:sz="4" w:space="0" w:color="A6A6A6"/>
              <w:bottom w:val="single" w:sz="4" w:space="0" w:color="A6A6A6"/>
              <w:right w:val="single" w:sz="4" w:space="0" w:color="A6A6A6"/>
            </w:tcBorders>
            <w:shd w:val="clear" w:color="000000" w:fill="A9D08E"/>
            <w:noWrap/>
            <w:vAlign w:val="bottom"/>
            <w:hideMark/>
          </w:tcPr>
          <w:p w14:paraId="2D081A72" w14:textId="08B84FA3" w:rsidR="00A57002" w:rsidRPr="000217DE" w:rsidDel="005F435D" w:rsidRDefault="00A57002" w:rsidP="008612A9">
            <w:pPr>
              <w:spacing w:after="0" w:line="240" w:lineRule="auto"/>
              <w:jc w:val="center"/>
              <w:rPr>
                <w:del w:id="530" w:author="Sampathkumar Chinnaswamy" w:date="2023-07-04T15:13:00Z"/>
                <w:rFonts w:ascii="Arial" w:eastAsia="Times New Roman" w:hAnsi="Arial" w:cs="Arial"/>
                <w:color w:val="375623"/>
                <w:sz w:val="20"/>
                <w:szCs w:val="20"/>
                <w:lang w:val="en-IN" w:eastAsia="en-IN"/>
              </w:rPr>
            </w:pPr>
            <w:del w:id="531" w:author="Sampathkumar Chinnaswamy" w:date="2023-07-04T15:13:00Z">
              <w:r w:rsidRPr="000217DE" w:rsidDel="005F435D">
                <w:rPr>
                  <w:rFonts w:ascii="Arial" w:eastAsia="Times New Roman" w:hAnsi="Arial" w:cs="Arial"/>
                  <w:color w:val="375623"/>
                  <w:sz w:val="20"/>
                  <w:szCs w:val="20"/>
                  <w:lang w:val="en-IN" w:eastAsia="en-IN"/>
                </w:rPr>
                <w:delText>14</w:delText>
              </w:r>
            </w:del>
          </w:p>
        </w:tc>
        <w:tc>
          <w:tcPr>
            <w:tcW w:w="2080" w:type="dxa"/>
            <w:tcBorders>
              <w:top w:val="nil"/>
              <w:left w:val="nil"/>
              <w:bottom w:val="single" w:sz="4" w:space="0" w:color="A6A6A6"/>
              <w:right w:val="single" w:sz="4" w:space="0" w:color="A6A6A6"/>
            </w:tcBorders>
            <w:shd w:val="clear" w:color="000000" w:fill="A9D08E"/>
            <w:noWrap/>
            <w:vAlign w:val="bottom"/>
            <w:hideMark/>
          </w:tcPr>
          <w:p w14:paraId="2AEB4754" w14:textId="21D3E35B" w:rsidR="00A57002" w:rsidRPr="000217DE" w:rsidDel="005F435D" w:rsidRDefault="00A57002" w:rsidP="008612A9">
            <w:pPr>
              <w:spacing w:after="0" w:line="240" w:lineRule="auto"/>
              <w:rPr>
                <w:del w:id="532" w:author="Sampathkumar Chinnaswamy" w:date="2023-07-04T15:13:00Z"/>
                <w:rFonts w:ascii="Arial" w:eastAsia="Times New Roman" w:hAnsi="Arial" w:cs="Arial"/>
                <w:color w:val="375623"/>
                <w:sz w:val="20"/>
                <w:szCs w:val="20"/>
                <w:lang w:val="en-IN" w:eastAsia="en-IN"/>
              </w:rPr>
            </w:pPr>
            <w:del w:id="533" w:author="Sampathkumar Chinnaswamy" w:date="2023-07-04T15:13:00Z">
              <w:r w:rsidRPr="000217DE" w:rsidDel="005F435D">
                <w:rPr>
                  <w:rFonts w:ascii="Arial" w:eastAsia="Times New Roman" w:hAnsi="Arial" w:cs="Arial"/>
                  <w:color w:val="375623"/>
                  <w:sz w:val="20"/>
                  <w:szCs w:val="20"/>
                  <w:lang w:val="en-IN" w:eastAsia="en-IN"/>
                </w:rPr>
                <w:delText>VEHSEGMENT</w:delText>
              </w:r>
            </w:del>
          </w:p>
        </w:tc>
        <w:tc>
          <w:tcPr>
            <w:tcW w:w="3900" w:type="dxa"/>
            <w:tcBorders>
              <w:top w:val="nil"/>
              <w:left w:val="nil"/>
              <w:bottom w:val="single" w:sz="4" w:space="0" w:color="A6A6A6"/>
              <w:right w:val="single" w:sz="4" w:space="0" w:color="A6A6A6"/>
            </w:tcBorders>
            <w:shd w:val="clear" w:color="000000" w:fill="A9D08E"/>
            <w:noWrap/>
            <w:vAlign w:val="bottom"/>
            <w:hideMark/>
          </w:tcPr>
          <w:p w14:paraId="1F1C3909" w14:textId="58C5D252" w:rsidR="00A57002" w:rsidRPr="000217DE" w:rsidDel="005F435D" w:rsidRDefault="00A57002" w:rsidP="008612A9">
            <w:pPr>
              <w:spacing w:after="0" w:line="240" w:lineRule="auto"/>
              <w:rPr>
                <w:del w:id="534" w:author="Sampathkumar Chinnaswamy" w:date="2023-07-04T15:13:00Z"/>
                <w:rFonts w:ascii="Calibri" w:eastAsia="Times New Roman" w:hAnsi="Calibri" w:cs="Calibri"/>
                <w:color w:val="375623"/>
                <w:lang w:val="en-IN" w:eastAsia="en-IN"/>
              </w:rPr>
            </w:pPr>
            <w:del w:id="535" w:author="Sampathkumar Chinnaswamy" w:date="2023-07-04T15:13:00Z">
              <w:r w:rsidRPr="000217DE" w:rsidDel="005F435D">
                <w:rPr>
                  <w:rFonts w:ascii="Calibri" w:eastAsia="Times New Roman" w:hAnsi="Calibri" w:cs="Calibri"/>
                  <w:color w:val="375623"/>
                  <w:lang w:val="en-IN" w:eastAsia="en-IN"/>
                </w:rPr>
                <w:delText>Vehicle Segment</w:delText>
              </w:r>
            </w:del>
          </w:p>
        </w:tc>
      </w:tr>
      <w:tr w:rsidR="00A57002" w:rsidRPr="000217DE" w:rsidDel="005F435D" w14:paraId="148DA227" w14:textId="5E880DA8" w:rsidTr="008612A9">
        <w:trPr>
          <w:trHeight w:val="300"/>
          <w:del w:id="536" w:author="Sampathkumar Chinnaswamy" w:date="2023-07-04T15:13:00Z"/>
        </w:trPr>
        <w:tc>
          <w:tcPr>
            <w:tcW w:w="1020" w:type="dxa"/>
            <w:tcBorders>
              <w:top w:val="nil"/>
              <w:left w:val="single" w:sz="4" w:space="0" w:color="A6A6A6"/>
              <w:bottom w:val="single" w:sz="4" w:space="0" w:color="A6A6A6"/>
              <w:right w:val="single" w:sz="4" w:space="0" w:color="A6A6A6"/>
            </w:tcBorders>
            <w:shd w:val="clear" w:color="000000" w:fill="C6E0B4"/>
            <w:noWrap/>
            <w:vAlign w:val="bottom"/>
            <w:hideMark/>
          </w:tcPr>
          <w:p w14:paraId="502F83B6" w14:textId="1BEA1A3B" w:rsidR="00A57002" w:rsidRPr="001E3FB8" w:rsidDel="005F435D" w:rsidRDefault="00A57002" w:rsidP="008612A9">
            <w:pPr>
              <w:spacing w:after="0" w:line="240" w:lineRule="auto"/>
              <w:jc w:val="center"/>
              <w:rPr>
                <w:del w:id="537" w:author="Sampathkumar Chinnaswamy" w:date="2023-07-04T15:13:00Z"/>
                <w:rFonts w:ascii="Arial" w:eastAsia="Times New Roman" w:hAnsi="Arial" w:cs="Arial"/>
                <w:color w:val="375623"/>
                <w:sz w:val="20"/>
                <w:szCs w:val="20"/>
                <w:lang w:val="en-IN" w:eastAsia="en-IN"/>
              </w:rPr>
            </w:pPr>
            <w:del w:id="538" w:author="Sampathkumar Chinnaswamy" w:date="2023-07-04T15:13:00Z">
              <w:r w:rsidRPr="001E3FB8" w:rsidDel="005F435D">
                <w:rPr>
                  <w:rFonts w:ascii="Arial" w:eastAsia="Times New Roman" w:hAnsi="Arial" w:cs="Arial"/>
                  <w:color w:val="375623"/>
                  <w:sz w:val="20"/>
                  <w:szCs w:val="20"/>
                  <w:lang w:val="en-IN" w:eastAsia="en-IN"/>
                </w:rPr>
                <w:delText>15</w:delText>
              </w:r>
            </w:del>
          </w:p>
        </w:tc>
        <w:tc>
          <w:tcPr>
            <w:tcW w:w="2080" w:type="dxa"/>
            <w:tcBorders>
              <w:top w:val="nil"/>
              <w:left w:val="nil"/>
              <w:bottom w:val="single" w:sz="4" w:space="0" w:color="A6A6A6"/>
              <w:right w:val="single" w:sz="4" w:space="0" w:color="A6A6A6"/>
            </w:tcBorders>
            <w:shd w:val="clear" w:color="000000" w:fill="C6E0B4"/>
            <w:noWrap/>
            <w:vAlign w:val="bottom"/>
            <w:hideMark/>
          </w:tcPr>
          <w:p w14:paraId="49DCC617" w14:textId="7EFD0765" w:rsidR="00A57002" w:rsidRPr="001E3FB8" w:rsidDel="005F435D" w:rsidRDefault="00A57002" w:rsidP="008612A9">
            <w:pPr>
              <w:spacing w:after="0" w:line="240" w:lineRule="auto"/>
              <w:rPr>
                <w:del w:id="539" w:author="Sampathkumar Chinnaswamy" w:date="2023-07-04T15:13:00Z"/>
                <w:rFonts w:ascii="Arial" w:eastAsia="Times New Roman" w:hAnsi="Arial" w:cs="Arial"/>
                <w:b/>
                <w:color w:val="375623"/>
                <w:sz w:val="20"/>
                <w:szCs w:val="20"/>
                <w:lang w:val="en-IN" w:eastAsia="en-IN"/>
              </w:rPr>
            </w:pPr>
            <w:del w:id="540" w:author="Sampathkumar Chinnaswamy" w:date="2023-07-04T15:13:00Z">
              <w:r w:rsidRPr="001E3FB8" w:rsidDel="005F435D">
                <w:rPr>
                  <w:rFonts w:ascii="Arial" w:eastAsia="Times New Roman" w:hAnsi="Arial" w:cs="Arial"/>
                  <w:b/>
                  <w:color w:val="375623"/>
                  <w:sz w:val="20"/>
                  <w:szCs w:val="20"/>
                  <w:lang w:val="en-IN" w:eastAsia="en-IN"/>
                </w:rPr>
                <w:delText>DRIVEEXP</w:delText>
              </w:r>
            </w:del>
          </w:p>
        </w:tc>
        <w:tc>
          <w:tcPr>
            <w:tcW w:w="3900" w:type="dxa"/>
            <w:tcBorders>
              <w:top w:val="nil"/>
              <w:left w:val="nil"/>
              <w:bottom w:val="single" w:sz="4" w:space="0" w:color="A6A6A6"/>
              <w:right w:val="single" w:sz="4" w:space="0" w:color="A6A6A6"/>
            </w:tcBorders>
            <w:shd w:val="clear" w:color="000000" w:fill="C6E0B4"/>
            <w:noWrap/>
            <w:vAlign w:val="bottom"/>
            <w:hideMark/>
          </w:tcPr>
          <w:p w14:paraId="35A84C8E" w14:textId="4C11B636" w:rsidR="00A57002" w:rsidRPr="001E3FB8" w:rsidDel="005F435D" w:rsidRDefault="00A57002" w:rsidP="008612A9">
            <w:pPr>
              <w:spacing w:after="0" w:line="240" w:lineRule="auto"/>
              <w:rPr>
                <w:del w:id="541" w:author="Sampathkumar Chinnaswamy" w:date="2023-07-04T15:13:00Z"/>
                <w:rFonts w:ascii="Calibri" w:eastAsia="Times New Roman" w:hAnsi="Calibri" w:cs="Calibri"/>
                <w:color w:val="375623"/>
                <w:lang w:val="en-IN" w:eastAsia="en-IN"/>
              </w:rPr>
            </w:pPr>
            <w:del w:id="542" w:author="Sampathkumar Chinnaswamy" w:date="2023-07-04T15:13:00Z">
              <w:r w:rsidRPr="001E3FB8" w:rsidDel="005F435D">
                <w:rPr>
                  <w:rFonts w:ascii="Calibri" w:eastAsia="Times New Roman" w:hAnsi="Calibri" w:cs="Calibri"/>
                  <w:color w:val="375623"/>
                  <w:lang w:val="en-IN" w:eastAsia="en-IN"/>
                </w:rPr>
                <w:delText>Driver Year Experience</w:delText>
              </w:r>
            </w:del>
          </w:p>
        </w:tc>
      </w:tr>
      <w:tr w:rsidR="00A57002" w:rsidRPr="000217DE" w:rsidDel="005F435D" w14:paraId="1EB09560" w14:textId="0DACCF5D" w:rsidTr="008612A9">
        <w:trPr>
          <w:trHeight w:val="300"/>
          <w:del w:id="543" w:author="Sampathkumar Chinnaswamy" w:date="2023-07-04T15:13:00Z"/>
        </w:trPr>
        <w:tc>
          <w:tcPr>
            <w:tcW w:w="1020" w:type="dxa"/>
            <w:tcBorders>
              <w:top w:val="nil"/>
              <w:left w:val="single" w:sz="4" w:space="0" w:color="A6A6A6"/>
              <w:bottom w:val="single" w:sz="4" w:space="0" w:color="A6A6A6"/>
              <w:right w:val="single" w:sz="4" w:space="0" w:color="A6A6A6"/>
            </w:tcBorders>
            <w:shd w:val="clear" w:color="000000" w:fill="A9D08E"/>
            <w:noWrap/>
            <w:vAlign w:val="bottom"/>
            <w:hideMark/>
          </w:tcPr>
          <w:p w14:paraId="18927F59" w14:textId="2480D048" w:rsidR="00A57002" w:rsidRPr="001E3FB8" w:rsidDel="005F435D" w:rsidRDefault="00A57002" w:rsidP="008612A9">
            <w:pPr>
              <w:spacing w:after="0" w:line="240" w:lineRule="auto"/>
              <w:jc w:val="center"/>
              <w:rPr>
                <w:del w:id="544" w:author="Sampathkumar Chinnaswamy" w:date="2023-07-04T15:13:00Z"/>
                <w:rFonts w:ascii="Arial" w:eastAsia="Times New Roman" w:hAnsi="Arial" w:cs="Arial"/>
                <w:color w:val="375623"/>
                <w:sz w:val="20"/>
                <w:szCs w:val="20"/>
                <w:lang w:val="en-IN" w:eastAsia="en-IN"/>
              </w:rPr>
            </w:pPr>
            <w:del w:id="545" w:author="Sampathkumar Chinnaswamy" w:date="2023-07-04T15:13:00Z">
              <w:r w:rsidRPr="001E3FB8" w:rsidDel="005F435D">
                <w:rPr>
                  <w:rFonts w:ascii="Arial" w:eastAsia="Times New Roman" w:hAnsi="Arial" w:cs="Arial"/>
                  <w:color w:val="375623"/>
                  <w:sz w:val="20"/>
                  <w:szCs w:val="20"/>
                  <w:lang w:val="en-IN" w:eastAsia="en-IN"/>
                </w:rPr>
                <w:delText>16</w:delText>
              </w:r>
            </w:del>
          </w:p>
        </w:tc>
        <w:tc>
          <w:tcPr>
            <w:tcW w:w="2080" w:type="dxa"/>
            <w:tcBorders>
              <w:top w:val="nil"/>
              <w:left w:val="nil"/>
              <w:bottom w:val="single" w:sz="4" w:space="0" w:color="A6A6A6"/>
              <w:right w:val="single" w:sz="4" w:space="0" w:color="A6A6A6"/>
            </w:tcBorders>
            <w:shd w:val="clear" w:color="000000" w:fill="A9D08E"/>
            <w:noWrap/>
            <w:vAlign w:val="bottom"/>
            <w:hideMark/>
          </w:tcPr>
          <w:p w14:paraId="472C3041" w14:textId="7CC3235C" w:rsidR="00A57002" w:rsidRPr="001E3FB8" w:rsidDel="005F435D" w:rsidRDefault="00A57002" w:rsidP="008612A9">
            <w:pPr>
              <w:spacing w:after="0" w:line="240" w:lineRule="auto"/>
              <w:rPr>
                <w:del w:id="546" w:author="Sampathkumar Chinnaswamy" w:date="2023-07-04T15:13:00Z"/>
                <w:rFonts w:ascii="Arial" w:eastAsia="Times New Roman" w:hAnsi="Arial" w:cs="Arial"/>
                <w:b/>
                <w:color w:val="375623"/>
                <w:sz w:val="20"/>
                <w:szCs w:val="20"/>
                <w:lang w:val="en-IN" w:eastAsia="en-IN"/>
              </w:rPr>
            </w:pPr>
            <w:del w:id="547" w:author="Sampathkumar Chinnaswamy" w:date="2023-07-04T15:13:00Z">
              <w:r w:rsidRPr="001E3FB8" w:rsidDel="005F435D">
                <w:rPr>
                  <w:rFonts w:ascii="Arial" w:eastAsia="Times New Roman" w:hAnsi="Arial" w:cs="Arial"/>
                  <w:b/>
                  <w:color w:val="375623"/>
                  <w:sz w:val="20"/>
                  <w:szCs w:val="20"/>
                  <w:lang w:val="en-IN" w:eastAsia="en-IN"/>
                </w:rPr>
                <w:delText>MARITAL</w:delText>
              </w:r>
            </w:del>
          </w:p>
        </w:tc>
        <w:tc>
          <w:tcPr>
            <w:tcW w:w="3900" w:type="dxa"/>
            <w:tcBorders>
              <w:top w:val="nil"/>
              <w:left w:val="nil"/>
              <w:bottom w:val="single" w:sz="4" w:space="0" w:color="A6A6A6"/>
              <w:right w:val="single" w:sz="4" w:space="0" w:color="A6A6A6"/>
            </w:tcBorders>
            <w:shd w:val="clear" w:color="000000" w:fill="A9D08E"/>
            <w:noWrap/>
            <w:vAlign w:val="bottom"/>
            <w:hideMark/>
          </w:tcPr>
          <w:p w14:paraId="05440CED" w14:textId="65306C04" w:rsidR="00A57002" w:rsidRPr="001E3FB8" w:rsidDel="005F435D" w:rsidRDefault="00A57002" w:rsidP="008612A9">
            <w:pPr>
              <w:spacing w:after="0" w:line="240" w:lineRule="auto"/>
              <w:rPr>
                <w:del w:id="548" w:author="Sampathkumar Chinnaswamy" w:date="2023-07-04T15:13:00Z"/>
                <w:rFonts w:ascii="Calibri" w:eastAsia="Times New Roman" w:hAnsi="Calibri" w:cs="Calibri"/>
                <w:color w:val="375623"/>
                <w:lang w:val="en-IN" w:eastAsia="en-IN"/>
              </w:rPr>
            </w:pPr>
            <w:del w:id="549" w:author="Sampathkumar Chinnaswamy" w:date="2023-07-04T15:13:00Z">
              <w:r w:rsidRPr="001E3FB8" w:rsidDel="005F435D">
                <w:rPr>
                  <w:rFonts w:ascii="Calibri" w:eastAsia="Times New Roman" w:hAnsi="Calibri" w:cs="Calibri"/>
                  <w:color w:val="375623"/>
                  <w:lang w:val="en-IN" w:eastAsia="en-IN"/>
                </w:rPr>
                <w:delText>Marital Status</w:delText>
              </w:r>
            </w:del>
          </w:p>
        </w:tc>
      </w:tr>
      <w:tr w:rsidR="00A57002" w:rsidRPr="000217DE" w:rsidDel="005F435D" w14:paraId="5CD3FF6F" w14:textId="69ED8E63" w:rsidTr="008612A9">
        <w:trPr>
          <w:trHeight w:val="300"/>
          <w:del w:id="550" w:author="Sampathkumar Chinnaswamy" w:date="2023-07-04T15:13:00Z"/>
        </w:trPr>
        <w:tc>
          <w:tcPr>
            <w:tcW w:w="1020" w:type="dxa"/>
            <w:tcBorders>
              <w:top w:val="nil"/>
              <w:left w:val="single" w:sz="4" w:space="0" w:color="A6A6A6"/>
              <w:bottom w:val="single" w:sz="4" w:space="0" w:color="A6A6A6"/>
              <w:right w:val="single" w:sz="4" w:space="0" w:color="A6A6A6"/>
            </w:tcBorders>
            <w:shd w:val="clear" w:color="000000" w:fill="C6E0B4"/>
            <w:noWrap/>
            <w:vAlign w:val="bottom"/>
            <w:hideMark/>
          </w:tcPr>
          <w:p w14:paraId="775F3CF8" w14:textId="399BEA91" w:rsidR="00A57002" w:rsidRPr="001E3FB8" w:rsidDel="005F435D" w:rsidRDefault="00A57002" w:rsidP="008612A9">
            <w:pPr>
              <w:spacing w:after="0" w:line="240" w:lineRule="auto"/>
              <w:jc w:val="center"/>
              <w:rPr>
                <w:del w:id="551" w:author="Sampathkumar Chinnaswamy" w:date="2023-07-04T15:13:00Z"/>
                <w:rFonts w:ascii="Arial" w:eastAsia="Times New Roman" w:hAnsi="Arial" w:cs="Arial"/>
                <w:color w:val="375623"/>
                <w:sz w:val="20"/>
                <w:szCs w:val="20"/>
                <w:lang w:val="en-IN" w:eastAsia="en-IN"/>
              </w:rPr>
            </w:pPr>
            <w:commentRangeStart w:id="552"/>
            <w:del w:id="553" w:author="Sampathkumar Chinnaswamy" w:date="2023-07-04T15:13:00Z">
              <w:r w:rsidRPr="001E3FB8" w:rsidDel="005F435D">
                <w:rPr>
                  <w:rFonts w:ascii="Arial" w:eastAsia="Times New Roman" w:hAnsi="Arial" w:cs="Arial"/>
                  <w:color w:val="375623"/>
                  <w:sz w:val="20"/>
                  <w:szCs w:val="20"/>
                  <w:lang w:val="en-IN" w:eastAsia="en-IN"/>
                </w:rPr>
                <w:delText>17</w:delText>
              </w:r>
            </w:del>
          </w:p>
        </w:tc>
        <w:tc>
          <w:tcPr>
            <w:tcW w:w="2080" w:type="dxa"/>
            <w:tcBorders>
              <w:top w:val="nil"/>
              <w:left w:val="nil"/>
              <w:bottom w:val="single" w:sz="4" w:space="0" w:color="A6A6A6"/>
              <w:right w:val="single" w:sz="4" w:space="0" w:color="A6A6A6"/>
            </w:tcBorders>
            <w:shd w:val="clear" w:color="000000" w:fill="C6E0B4"/>
            <w:noWrap/>
            <w:vAlign w:val="bottom"/>
            <w:hideMark/>
          </w:tcPr>
          <w:p w14:paraId="1BB2DFAC" w14:textId="2D8296F7" w:rsidR="00A57002" w:rsidRPr="001E3FB8" w:rsidDel="005F435D" w:rsidRDefault="00A57002" w:rsidP="008612A9">
            <w:pPr>
              <w:spacing w:after="0" w:line="240" w:lineRule="auto"/>
              <w:rPr>
                <w:del w:id="554" w:author="Sampathkumar Chinnaswamy" w:date="2023-07-04T15:13:00Z"/>
                <w:rFonts w:ascii="Arial" w:eastAsia="Times New Roman" w:hAnsi="Arial" w:cs="Arial"/>
                <w:color w:val="375623"/>
                <w:sz w:val="20"/>
                <w:szCs w:val="20"/>
                <w:lang w:val="en-IN" w:eastAsia="en-IN"/>
              </w:rPr>
            </w:pPr>
            <w:commentRangeStart w:id="555"/>
            <w:del w:id="556" w:author="Sampathkumar Chinnaswamy" w:date="2023-07-04T15:13:00Z">
              <w:r w:rsidRPr="001E3FB8" w:rsidDel="005F435D">
                <w:rPr>
                  <w:rFonts w:ascii="Arial" w:eastAsia="Times New Roman" w:hAnsi="Arial" w:cs="Arial"/>
                  <w:color w:val="375623"/>
                  <w:sz w:val="20"/>
                  <w:szCs w:val="20"/>
                  <w:lang w:val="en-IN" w:eastAsia="en-IN"/>
                </w:rPr>
                <w:delText>CUSTOCC</w:delText>
              </w:r>
            </w:del>
          </w:p>
        </w:tc>
        <w:tc>
          <w:tcPr>
            <w:tcW w:w="3900" w:type="dxa"/>
            <w:tcBorders>
              <w:top w:val="nil"/>
              <w:left w:val="nil"/>
              <w:bottom w:val="single" w:sz="4" w:space="0" w:color="A6A6A6"/>
              <w:right w:val="single" w:sz="4" w:space="0" w:color="A6A6A6"/>
            </w:tcBorders>
            <w:shd w:val="clear" w:color="000000" w:fill="C6E0B4"/>
            <w:noWrap/>
            <w:vAlign w:val="bottom"/>
            <w:hideMark/>
          </w:tcPr>
          <w:p w14:paraId="383B7A6A" w14:textId="6CC558D3" w:rsidR="00A57002" w:rsidRPr="001E3FB8" w:rsidDel="005F435D" w:rsidRDefault="00A57002" w:rsidP="008612A9">
            <w:pPr>
              <w:spacing w:after="0" w:line="240" w:lineRule="auto"/>
              <w:rPr>
                <w:del w:id="557" w:author="Sampathkumar Chinnaswamy" w:date="2023-07-04T15:13:00Z"/>
                <w:rFonts w:ascii="Calibri" w:eastAsia="Times New Roman" w:hAnsi="Calibri" w:cs="Calibri"/>
                <w:color w:val="375623"/>
                <w:lang w:val="en-IN" w:eastAsia="en-IN"/>
              </w:rPr>
            </w:pPr>
            <w:del w:id="558" w:author="Sampathkumar Chinnaswamy" w:date="2023-07-04T15:13:00Z">
              <w:r w:rsidRPr="001E3FB8" w:rsidDel="005F435D">
                <w:rPr>
                  <w:rFonts w:ascii="Calibri" w:eastAsia="Times New Roman" w:hAnsi="Calibri" w:cs="Calibri"/>
                  <w:color w:val="375623"/>
                  <w:lang w:val="en-IN" w:eastAsia="en-IN"/>
                </w:rPr>
                <w:delText>Customer Occupation</w:delText>
              </w:r>
              <w:commentRangeEnd w:id="555"/>
              <w:r w:rsidR="00921E7C" w:rsidRPr="001E3FB8" w:rsidDel="005F435D">
                <w:rPr>
                  <w:rStyle w:val="CommentReference"/>
                </w:rPr>
                <w:commentReference w:id="555"/>
              </w:r>
              <w:r w:rsidR="002002DA" w:rsidRPr="001E3FB8" w:rsidDel="005F435D">
                <w:rPr>
                  <w:rStyle w:val="CommentReference"/>
                </w:rPr>
                <w:commentReference w:id="552"/>
              </w:r>
            </w:del>
          </w:p>
        </w:tc>
      </w:tr>
      <w:commentRangeEnd w:id="552"/>
      <w:tr w:rsidR="00A57002" w:rsidRPr="000217DE" w:rsidDel="005F435D" w14:paraId="63D26A00" w14:textId="30B94E5F" w:rsidTr="008612A9">
        <w:trPr>
          <w:trHeight w:val="300"/>
          <w:del w:id="559" w:author="Sampathkumar Chinnaswamy" w:date="2023-07-04T15:13:00Z"/>
        </w:trPr>
        <w:tc>
          <w:tcPr>
            <w:tcW w:w="1020" w:type="dxa"/>
            <w:tcBorders>
              <w:top w:val="nil"/>
              <w:left w:val="single" w:sz="4" w:space="0" w:color="A6A6A6"/>
              <w:bottom w:val="single" w:sz="4" w:space="0" w:color="A6A6A6"/>
              <w:right w:val="single" w:sz="4" w:space="0" w:color="A6A6A6"/>
            </w:tcBorders>
            <w:shd w:val="clear" w:color="000000" w:fill="A9D08E"/>
            <w:noWrap/>
            <w:vAlign w:val="bottom"/>
            <w:hideMark/>
          </w:tcPr>
          <w:p w14:paraId="4BFB37BD" w14:textId="597C4FFE" w:rsidR="00A57002" w:rsidRPr="001E3FB8" w:rsidDel="005F435D" w:rsidRDefault="00A57002" w:rsidP="008612A9">
            <w:pPr>
              <w:spacing w:after="0" w:line="240" w:lineRule="auto"/>
              <w:jc w:val="center"/>
              <w:rPr>
                <w:del w:id="560" w:author="Sampathkumar Chinnaswamy" w:date="2023-07-04T15:13:00Z"/>
                <w:rFonts w:ascii="Arial" w:eastAsia="Times New Roman" w:hAnsi="Arial" w:cs="Arial"/>
                <w:color w:val="375623"/>
                <w:sz w:val="20"/>
                <w:szCs w:val="20"/>
                <w:lang w:val="en-IN" w:eastAsia="en-IN"/>
              </w:rPr>
            </w:pPr>
            <w:del w:id="561" w:author="Sampathkumar Chinnaswamy" w:date="2023-07-04T15:13:00Z">
              <w:r w:rsidRPr="001E3FB8" w:rsidDel="005F435D">
                <w:rPr>
                  <w:rFonts w:ascii="Arial" w:eastAsia="Times New Roman" w:hAnsi="Arial" w:cs="Arial"/>
                  <w:color w:val="375623"/>
                  <w:sz w:val="20"/>
                  <w:szCs w:val="20"/>
                  <w:lang w:val="en-IN" w:eastAsia="en-IN"/>
                </w:rPr>
                <w:delText>18</w:delText>
              </w:r>
            </w:del>
          </w:p>
        </w:tc>
        <w:tc>
          <w:tcPr>
            <w:tcW w:w="2080" w:type="dxa"/>
            <w:tcBorders>
              <w:top w:val="nil"/>
              <w:left w:val="nil"/>
              <w:bottom w:val="single" w:sz="4" w:space="0" w:color="A6A6A6"/>
              <w:right w:val="single" w:sz="4" w:space="0" w:color="A6A6A6"/>
            </w:tcBorders>
            <w:shd w:val="clear" w:color="000000" w:fill="A9D08E"/>
            <w:noWrap/>
            <w:vAlign w:val="bottom"/>
            <w:hideMark/>
          </w:tcPr>
          <w:p w14:paraId="7F963582" w14:textId="1D782434" w:rsidR="00A57002" w:rsidRPr="001E3FB8" w:rsidDel="005F435D" w:rsidRDefault="00A57002" w:rsidP="002002DA">
            <w:pPr>
              <w:spacing w:after="0" w:line="240" w:lineRule="auto"/>
              <w:rPr>
                <w:del w:id="562" w:author="Sampathkumar Chinnaswamy" w:date="2023-07-04T15:13:00Z"/>
                <w:rFonts w:ascii="Arial" w:eastAsia="Times New Roman" w:hAnsi="Arial" w:cs="Arial"/>
                <w:color w:val="375623"/>
                <w:sz w:val="20"/>
                <w:szCs w:val="20"/>
                <w:lang w:val="en-IN" w:eastAsia="en-IN"/>
              </w:rPr>
            </w:pPr>
            <w:commentRangeStart w:id="563"/>
            <w:commentRangeStart w:id="564"/>
            <w:del w:id="565" w:author="Sampathkumar Chinnaswamy" w:date="2023-07-04T15:13:00Z">
              <w:r w:rsidRPr="001E3FB8" w:rsidDel="005F435D">
                <w:rPr>
                  <w:rFonts w:ascii="Arial" w:eastAsia="Times New Roman" w:hAnsi="Arial" w:cs="Arial"/>
                  <w:color w:val="375623"/>
                  <w:sz w:val="20"/>
                  <w:szCs w:val="20"/>
                  <w:lang w:val="en-IN" w:eastAsia="en-IN"/>
                </w:rPr>
                <w:delText>VEHSI</w:delText>
              </w:r>
            </w:del>
            <w:del w:id="566" w:author="Sampathkumar Chinnaswamy" w:date="2023-06-21T18:30:00Z">
              <w:r w:rsidRPr="001E3FB8" w:rsidDel="002002DA">
                <w:rPr>
                  <w:rFonts w:ascii="Arial" w:eastAsia="Times New Roman" w:hAnsi="Arial" w:cs="Arial"/>
                  <w:color w:val="375623"/>
                  <w:sz w:val="20"/>
                  <w:szCs w:val="20"/>
                  <w:lang w:val="en-IN" w:eastAsia="en-IN"/>
                </w:rPr>
                <w:delText>WS</w:delText>
              </w:r>
              <w:commentRangeEnd w:id="563"/>
              <w:r w:rsidR="00921E7C" w:rsidRPr="001E3FB8" w:rsidDel="002002DA">
                <w:rPr>
                  <w:rStyle w:val="CommentReference"/>
                </w:rPr>
                <w:commentReference w:id="563"/>
              </w:r>
            </w:del>
            <w:commentRangeEnd w:id="564"/>
            <w:del w:id="567" w:author="Sampathkumar Chinnaswamy" w:date="2023-07-04T15:13:00Z">
              <w:r w:rsidR="002002DA" w:rsidRPr="001E3FB8" w:rsidDel="005F435D">
                <w:rPr>
                  <w:rStyle w:val="CommentReference"/>
                </w:rPr>
                <w:commentReference w:id="564"/>
              </w:r>
            </w:del>
          </w:p>
        </w:tc>
        <w:tc>
          <w:tcPr>
            <w:tcW w:w="3900" w:type="dxa"/>
            <w:tcBorders>
              <w:top w:val="nil"/>
              <w:left w:val="nil"/>
              <w:bottom w:val="single" w:sz="4" w:space="0" w:color="A6A6A6"/>
              <w:right w:val="single" w:sz="4" w:space="0" w:color="A6A6A6"/>
            </w:tcBorders>
            <w:shd w:val="clear" w:color="000000" w:fill="A9D08E"/>
            <w:noWrap/>
            <w:vAlign w:val="bottom"/>
            <w:hideMark/>
          </w:tcPr>
          <w:p w14:paraId="408FB2FD" w14:textId="2F0367FE" w:rsidR="00A57002" w:rsidRPr="001E3FB8" w:rsidDel="005F435D" w:rsidRDefault="00A57002" w:rsidP="002002DA">
            <w:pPr>
              <w:spacing w:after="0" w:line="240" w:lineRule="auto"/>
              <w:rPr>
                <w:del w:id="568" w:author="Sampathkumar Chinnaswamy" w:date="2023-07-04T15:13:00Z"/>
                <w:rFonts w:ascii="Calibri" w:eastAsia="Times New Roman" w:hAnsi="Calibri" w:cs="Calibri"/>
                <w:color w:val="375623"/>
                <w:lang w:val="en-IN" w:eastAsia="en-IN"/>
              </w:rPr>
            </w:pPr>
            <w:del w:id="569" w:author="Sampathkumar Chinnaswamy" w:date="2023-07-04T15:13:00Z">
              <w:r w:rsidRPr="001E3FB8" w:rsidDel="005F435D">
                <w:rPr>
                  <w:rFonts w:ascii="Calibri" w:eastAsia="Times New Roman" w:hAnsi="Calibri" w:cs="Calibri"/>
                  <w:color w:val="375623"/>
                  <w:lang w:val="en-IN" w:eastAsia="en-IN"/>
                </w:rPr>
                <w:delText xml:space="preserve">Vehicle </w:delText>
              </w:r>
            </w:del>
            <w:del w:id="570" w:author="Sampathkumar Chinnaswamy" w:date="2023-06-21T18:30:00Z">
              <w:r w:rsidRPr="001E3FB8" w:rsidDel="002002DA">
                <w:rPr>
                  <w:rFonts w:ascii="Calibri" w:eastAsia="Times New Roman" w:hAnsi="Calibri" w:cs="Calibri"/>
                  <w:color w:val="375623"/>
                  <w:lang w:val="en-IN" w:eastAsia="en-IN"/>
                </w:rPr>
                <w:delText xml:space="preserve">Windscreen </w:delText>
              </w:r>
            </w:del>
            <w:del w:id="571" w:author="Sampathkumar Chinnaswamy" w:date="2023-07-04T15:13:00Z">
              <w:r w:rsidRPr="001E3FB8" w:rsidDel="005F435D">
                <w:rPr>
                  <w:rFonts w:ascii="Calibri" w:eastAsia="Times New Roman" w:hAnsi="Calibri" w:cs="Calibri"/>
                  <w:color w:val="375623"/>
                  <w:lang w:val="en-IN" w:eastAsia="en-IN"/>
                </w:rPr>
                <w:delText>Sum Covered</w:delText>
              </w:r>
            </w:del>
          </w:p>
        </w:tc>
      </w:tr>
      <w:tr w:rsidR="00A57002" w:rsidRPr="000217DE" w:rsidDel="005F435D" w14:paraId="15DE1800" w14:textId="0E75BF2B" w:rsidTr="008612A9">
        <w:trPr>
          <w:trHeight w:val="300"/>
          <w:del w:id="572" w:author="Sampathkumar Chinnaswamy" w:date="2023-07-04T15:13:00Z"/>
        </w:trPr>
        <w:tc>
          <w:tcPr>
            <w:tcW w:w="1020" w:type="dxa"/>
            <w:tcBorders>
              <w:top w:val="nil"/>
              <w:left w:val="single" w:sz="4" w:space="0" w:color="A6A6A6"/>
              <w:bottom w:val="single" w:sz="4" w:space="0" w:color="A6A6A6"/>
              <w:right w:val="single" w:sz="4" w:space="0" w:color="A6A6A6"/>
            </w:tcBorders>
            <w:shd w:val="clear" w:color="000000" w:fill="C6E0B4"/>
            <w:noWrap/>
            <w:vAlign w:val="bottom"/>
            <w:hideMark/>
          </w:tcPr>
          <w:p w14:paraId="1A3976E4" w14:textId="500056D8" w:rsidR="00A57002" w:rsidRPr="001E3FB8" w:rsidDel="005F435D" w:rsidRDefault="00A57002" w:rsidP="008612A9">
            <w:pPr>
              <w:spacing w:after="0" w:line="240" w:lineRule="auto"/>
              <w:jc w:val="center"/>
              <w:rPr>
                <w:del w:id="573" w:author="Sampathkumar Chinnaswamy" w:date="2023-07-04T15:13:00Z"/>
                <w:rFonts w:ascii="Arial" w:eastAsia="Times New Roman" w:hAnsi="Arial" w:cs="Arial"/>
                <w:color w:val="375623"/>
                <w:sz w:val="20"/>
                <w:szCs w:val="20"/>
                <w:lang w:val="en-IN" w:eastAsia="en-IN"/>
              </w:rPr>
            </w:pPr>
            <w:del w:id="574" w:author="Sampathkumar Chinnaswamy" w:date="2023-07-04T15:13:00Z">
              <w:r w:rsidRPr="001E3FB8" w:rsidDel="005F435D">
                <w:rPr>
                  <w:rFonts w:ascii="Arial" w:eastAsia="Times New Roman" w:hAnsi="Arial" w:cs="Arial"/>
                  <w:color w:val="375623"/>
                  <w:sz w:val="20"/>
                  <w:szCs w:val="20"/>
                  <w:lang w:val="en-IN" w:eastAsia="en-IN"/>
                </w:rPr>
                <w:delText>19</w:delText>
              </w:r>
            </w:del>
          </w:p>
        </w:tc>
        <w:tc>
          <w:tcPr>
            <w:tcW w:w="2080" w:type="dxa"/>
            <w:tcBorders>
              <w:top w:val="nil"/>
              <w:left w:val="nil"/>
              <w:bottom w:val="single" w:sz="4" w:space="0" w:color="A6A6A6"/>
              <w:right w:val="single" w:sz="4" w:space="0" w:color="A6A6A6"/>
            </w:tcBorders>
            <w:shd w:val="clear" w:color="000000" w:fill="C6E0B4"/>
            <w:noWrap/>
            <w:vAlign w:val="bottom"/>
            <w:hideMark/>
          </w:tcPr>
          <w:p w14:paraId="2992CA18" w14:textId="38108F7C" w:rsidR="00A57002" w:rsidRPr="001E3FB8" w:rsidDel="005F435D" w:rsidRDefault="00A57002" w:rsidP="008612A9">
            <w:pPr>
              <w:spacing w:after="0" w:line="240" w:lineRule="auto"/>
              <w:rPr>
                <w:del w:id="575" w:author="Sampathkumar Chinnaswamy" w:date="2023-07-04T15:13:00Z"/>
                <w:rFonts w:ascii="Arial" w:eastAsia="Times New Roman" w:hAnsi="Arial" w:cs="Arial"/>
                <w:b/>
                <w:color w:val="375623"/>
                <w:sz w:val="20"/>
                <w:szCs w:val="20"/>
                <w:lang w:val="en-IN" w:eastAsia="en-IN"/>
              </w:rPr>
            </w:pPr>
            <w:del w:id="576" w:author="Sampathkumar Chinnaswamy" w:date="2023-07-04T15:13:00Z">
              <w:r w:rsidRPr="001E3FB8" w:rsidDel="005F435D">
                <w:rPr>
                  <w:rFonts w:ascii="Arial" w:eastAsia="Times New Roman" w:hAnsi="Arial" w:cs="Arial"/>
                  <w:b/>
                  <w:color w:val="375623"/>
                  <w:sz w:val="20"/>
                  <w:szCs w:val="20"/>
                  <w:lang w:val="en-IN" w:eastAsia="en-IN"/>
                </w:rPr>
                <w:delText>VEHUSE</w:delText>
              </w:r>
            </w:del>
          </w:p>
        </w:tc>
        <w:tc>
          <w:tcPr>
            <w:tcW w:w="3900" w:type="dxa"/>
            <w:tcBorders>
              <w:top w:val="nil"/>
              <w:left w:val="nil"/>
              <w:bottom w:val="single" w:sz="4" w:space="0" w:color="A6A6A6"/>
              <w:right w:val="single" w:sz="4" w:space="0" w:color="A6A6A6"/>
            </w:tcBorders>
            <w:shd w:val="clear" w:color="000000" w:fill="C6E0B4"/>
            <w:noWrap/>
            <w:vAlign w:val="bottom"/>
            <w:hideMark/>
          </w:tcPr>
          <w:p w14:paraId="7F5FB635" w14:textId="6E5D5AEA" w:rsidR="00A57002" w:rsidRPr="001E3FB8" w:rsidDel="005F435D" w:rsidRDefault="00A57002" w:rsidP="008612A9">
            <w:pPr>
              <w:spacing w:after="0" w:line="240" w:lineRule="auto"/>
              <w:rPr>
                <w:del w:id="577" w:author="Sampathkumar Chinnaswamy" w:date="2023-07-04T15:13:00Z"/>
                <w:rFonts w:ascii="Calibri" w:eastAsia="Times New Roman" w:hAnsi="Calibri" w:cs="Calibri"/>
                <w:color w:val="375623"/>
                <w:lang w:val="en-IN" w:eastAsia="en-IN"/>
              </w:rPr>
            </w:pPr>
            <w:del w:id="578" w:author="Sampathkumar Chinnaswamy" w:date="2023-07-04T15:13:00Z">
              <w:r w:rsidRPr="001E3FB8" w:rsidDel="005F435D">
                <w:rPr>
                  <w:rFonts w:ascii="Calibri" w:eastAsia="Times New Roman" w:hAnsi="Calibri" w:cs="Calibri"/>
                  <w:color w:val="375623"/>
                  <w:lang w:val="en-IN" w:eastAsia="en-IN"/>
                </w:rPr>
                <w:delText>Vehicle Usage</w:delText>
              </w:r>
            </w:del>
          </w:p>
        </w:tc>
      </w:tr>
      <w:tr w:rsidR="00A57002" w:rsidRPr="000217DE" w:rsidDel="005F435D" w14:paraId="6AE3387C" w14:textId="7F224A0F" w:rsidTr="008612A9">
        <w:trPr>
          <w:trHeight w:val="300"/>
          <w:del w:id="579" w:author="Sampathkumar Chinnaswamy" w:date="2023-07-04T15:13:00Z"/>
        </w:trPr>
        <w:tc>
          <w:tcPr>
            <w:tcW w:w="1020" w:type="dxa"/>
            <w:tcBorders>
              <w:top w:val="nil"/>
              <w:left w:val="single" w:sz="4" w:space="0" w:color="A6A6A6"/>
              <w:bottom w:val="single" w:sz="4" w:space="0" w:color="A6A6A6"/>
              <w:right w:val="single" w:sz="4" w:space="0" w:color="A6A6A6"/>
            </w:tcBorders>
            <w:shd w:val="clear" w:color="000000" w:fill="A9D08E"/>
            <w:noWrap/>
            <w:vAlign w:val="bottom"/>
            <w:hideMark/>
          </w:tcPr>
          <w:p w14:paraId="044B7E83" w14:textId="56338759" w:rsidR="00A57002" w:rsidRPr="001E3FB8" w:rsidDel="005F435D" w:rsidRDefault="00A57002" w:rsidP="008612A9">
            <w:pPr>
              <w:spacing w:after="0" w:line="240" w:lineRule="auto"/>
              <w:jc w:val="center"/>
              <w:rPr>
                <w:del w:id="580" w:author="Sampathkumar Chinnaswamy" w:date="2023-07-04T15:13:00Z"/>
                <w:rFonts w:ascii="Arial" w:eastAsia="Times New Roman" w:hAnsi="Arial" w:cs="Arial"/>
                <w:color w:val="375623"/>
                <w:sz w:val="20"/>
                <w:szCs w:val="20"/>
                <w:lang w:val="en-IN" w:eastAsia="en-IN"/>
              </w:rPr>
            </w:pPr>
            <w:del w:id="581" w:author="Sampathkumar Chinnaswamy" w:date="2023-07-04T15:13:00Z">
              <w:r w:rsidRPr="001E3FB8" w:rsidDel="005F435D">
                <w:rPr>
                  <w:rFonts w:ascii="Arial" w:eastAsia="Times New Roman" w:hAnsi="Arial" w:cs="Arial"/>
                  <w:color w:val="375623"/>
                  <w:sz w:val="20"/>
                  <w:szCs w:val="20"/>
                  <w:lang w:val="en-IN" w:eastAsia="en-IN"/>
                </w:rPr>
                <w:delText>20</w:delText>
              </w:r>
            </w:del>
          </w:p>
        </w:tc>
        <w:tc>
          <w:tcPr>
            <w:tcW w:w="2080" w:type="dxa"/>
            <w:tcBorders>
              <w:top w:val="nil"/>
              <w:left w:val="nil"/>
              <w:bottom w:val="single" w:sz="4" w:space="0" w:color="A6A6A6"/>
              <w:right w:val="single" w:sz="4" w:space="0" w:color="A6A6A6"/>
            </w:tcBorders>
            <w:shd w:val="clear" w:color="000000" w:fill="A9D08E"/>
            <w:noWrap/>
            <w:vAlign w:val="bottom"/>
            <w:hideMark/>
          </w:tcPr>
          <w:p w14:paraId="5F411824" w14:textId="11DC3A0D" w:rsidR="00A57002" w:rsidRPr="001E3FB8" w:rsidDel="005F435D" w:rsidRDefault="00A57002" w:rsidP="008612A9">
            <w:pPr>
              <w:spacing w:after="0" w:line="240" w:lineRule="auto"/>
              <w:rPr>
                <w:del w:id="582" w:author="Sampathkumar Chinnaswamy" w:date="2023-07-04T15:13:00Z"/>
                <w:rFonts w:ascii="Arial" w:eastAsia="Times New Roman" w:hAnsi="Arial" w:cs="Arial"/>
                <w:b/>
                <w:color w:val="375623"/>
                <w:sz w:val="20"/>
                <w:szCs w:val="20"/>
                <w:lang w:val="en-IN" w:eastAsia="en-IN"/>
              </w:rPr>
            </w:pPr>
            <w:del w:id="583" w:author="Sampathkumar Chinnaswamy" w:date="2023-07-04T15:13:00Z">
              <w:r w:rsidRPr="001E3FB8" w:rsidDel="005F435D">
                <w:rPr>
                  <w:rFonts w:ascii="Arial" w:eastAsia="Times New Roman" w:hAnsi="Arial" w:cs="Arial"/>
                  <w:b/>
                  <w:color w:val="375623"/>
                  <w:sz w:val="20"/>
                  <w:szCs w:val="20"/>
                  <w:lang w:val="en-IN" w:eastAsia="en-IN"/>
                </w:rPr>
                <w:delText>AGTGROUP</w:delText>
              </w:r>
            </w:del>
          </w:p>
        </w:tc>
        <w:tc>
          <w:tcPr>
            <w:tcW w:w="3900" w:type="dxa"/>
            <w:tcBorders>
              <w:top w:val="nil"/>
              <w:left w:val="nil"/>
              <w:bottom w:val="single" w:sz="4" w:space="0" w:color="A6A6A6"/>
              <w:right w:val="single" w:sz="4" w:space="0" w:color="A6A6A6"/>
            </w:tcBorders>
            <w:shd w:val="clear" w:color="000000" w:fill="A9D08E"/>
            <w:noWrap/>
            <w:vAlign w:val="bottom"/>
            <w:hideMark/>
          </w:tcPr>
          <w:p w14:paraId="5F4811E4" w14:textId="48ABBA99" w:rsidR="00A57002" w:rsidRPr="001E3FB8" w:rsidDel="005F435D" w:rsidRDefault="00A57002" w:rsidP="008612A9">
            <w:pPr>
              <w:spacing w:after="0" w:line="240" w:lineRule="auto"/>
              <w:rPr>
                <w:del w:id="584" w:author="Sampathkumar Chinnaswamy" w:date="2023-07-04T15:13:00Z"/>
                <w:rFonts w:ascii="Calibri" w:eastAsia="Times New Roman" w:hAnsi="Calibri" w:cs="Calibri"/>
                <w:color w:val="375623"/>
                <w:lang w:val="en-IN" w:eastAsia="en-IN"/>
              </w:rPr>
            </w:pPr>
            <w:del w:id="585" w:author="Sampathkumar Chinnaswamy" w:date="2023-07-04T15:13:00Z">
              <w:r w:rsidRPr="001E3FB8" w:rsidDel="005F435D">
                <w:rPr>
                  <w:rFonts w:ascii="Calibri" w:eastAsia="Times New Roman" w:hAnsi="Calibri" w:cs="Calibri"/>
                  <w:color w:val="375623"/>
                  <w:lang w:val="en-IN" w:eastAsia="en-IN"/>
                </w:rPr>
                <w:delText>Agent Group</w:delText>
              </w:r>
            </w:del>
          </w:p>
        </w:tc>
      </w:tr>
      <w:tr w:rsidR="005F435D" w:rsidRPr="005F435D" w14:paraId="6BA99733" w14:textId="77777777" w:rsidTr="005F435D">
        <w:trPr>
          <w:trHeight w:val="300"/>
          <w:ins w:id="586" w:author="Sampathkumar Chinnaswamy" w:date="2023-07-04T15:14:00Z"/>
        </w:trPr>
        <w:tc>
          <w:tcPr>
            <w:tcW w:w="1020" w:type="dxa"/>
            <w:tcBorders>
              <w:top w:val="nil"/>
              <w:left w:val="single" w:sz="4" w:space="0" w:color="A6A6A6"/>
              <w:bottom w:val="single" w:sz="4" w:space="0" w:color="A6A6A6"/>
              <w:right w:val="single" w:sz="4" w:space="0" w:color="A6A6A6"/>
            </w:tcBorders>
            <w:shd w:val="clear" w:color="000000" w:fill="A9D08E"/>
            <w:noWrap/>
            <w:vAlign w:val="bottom"/>
            <w:hideMark/>
          </w:tcPr>
          <w:p w14:paraId="2BD0C859" w14:textId="1B610B2C" w:rsidR="005F435D" w:rsidRPr="005F435D" w:rsidRDefault="005F435D" w:rsidP="005F435D">
            <w:pPr>
              <w:spacing w:after="0" w:line="240" w:lineRule="auto"/>
              <w:jc w:val="center"/>
              <w:rPr>
                <w:ins w:id="587" w:author="Sampathkumar Chinnaswamy" w:date="2023-07-04T15:14:00Z"/>
                <w:rFonts w:eastAsia="Times New Roman" w:cstheme="minorHAnsi"/>
                <w:color w:val="375623"/>
                <w:sz w:val="20"/>
                <w:szCs w:val="20"/>
                <w:lang w:val="en-IN" w:eastAsia="en-IN"/>
              </w:rPr>
            </w:pPr>
            <w:ins w:id="588" w:author="Sampathkumar Chinnaswamy" w:date="2023-07-04T15:14:00Z">
              <w:r w:rsidRPr="005F435D">
                <w:rPr>
                  <w:rFonts w:eastAsia="Times New Roman" w:cstheme="minorHAnsi"/>
                  <w:color w:val="375623"/>
                  <w:sz w:val="20"/>
                  <w:szCs w:val="20"/>
                  <w:lang w:val="en-IN" w:eastAsia="en-IN"/>
                </w:rPr>
                <w:t>Sl.</w:t>
              </w:r>
            </w:ins>
            <w:ins w:id="589" w:author="Sampathkumar Chinnaswamy" w:date="2023-07-04T15:15:00Z">
              <w:r w:rsidRPr="005F435D">
                <w:rPr>
                  <w:rFonts w:eastAsia="Times New Roman" w:cstheme="minorHAnsi"/>
                  <w:color w:val="375623"/>
                  <w:sz w:val="20"/>
                  <w:szCs w:val="20"/>
                  <w:lang w:val="en-IN" w:eastAsia="en-IN"/>
                </w:rPr>
                <w:t xml:space="preserve"> </w:t>
              </w:r>
            </w:ins>
            <w:ins w:id="590" w:author="Sampathkumar Chinnaswamy" w:date="2023-07-04T15:14:00Z">
              <w:r w:rsidRPr="005F435D">
                <w:rPr>
                  <w:rFonts w:eastAsia="Times New Roman" w:cstheme="minorHAnsi"/>
                  <w:color w:val="375623"/>
                  <w:sz w:val="20"/>
                  <w:szCs w:val="20"/>
                  <w:lang w:val="en-IN" w:eastAsia="en-IN"/>
                </w:rPr>
                <w:t>No.</w:t>
              </w:r>
            </w:ins>
          </w:p>
        </w:tc>
        <w:tc>
          <w:tcPr>
            <w:tcW w:w="2080" w:type="dxa"/>
            <w:tcBorders>
              <w:top w:val="nil"/>
              <w:left w:val="nil"/>
              <w:bottom w:val="single" w:sz="4" w:space="0" w:color="A6A6A6"/>
              <w:right w:val="single" w:sz="4" w:space="0" w:color="A6A6A6"/>
            </w:tcBorders>
            <w:shd w:val="clear" w:color="000000" w:fill="A9D08E"/>
            <w:noWrap/>
            <w:vAlign w:val="bottom"/>
            <w:hideMark/>
          </w:tcPr>
          <w:p w14:paraId="03A2D853" w14:textId="77777777" w:rsidR="005F435D" w:rsidRPr="005F435D" w:rsidRDefault="005F435D" w:rsidP="005F435D">
            <w:pPr>
              <w:spacing w:after="0" w:line="240" w:lineRule="auto"/>
              <w:jc w:val="center"/>
              <w:rPr>
                <w:ins w:id="591" w:author="Sampathkumar Chinnaswamy" w:date="2023-07-04T15:14:00Z"/>
                <w:rFonts w:eastAsia="Times New Roman" w:cstheme="minorHAnsi"/>
                <w:color w:val="375623"/>
                <w:sz w:val="20"/>
                <w:szCs w:val="20"/>
                <w:lang w:val="en-IN" w:eastAsia="en-IN"/>
              </w:rPr>
            </w:pPr>
            <w:ins w:id="592" w:author="Sampathkumar Chinnaswamy" w:date="2023-07-04T15:14:00Z">
              <w:r w:rsidRPr="005F435D">
                <w:rPr>
                  <w:rFonts w:eastAsia="Times New Roman" w:cstheme="minorHAnsi"/>
                  <w:color w:val="375623"/>
                  <w:sz w:val="20"/>
                  <w:szCs w:val="20"/>
                  <w:lang w:val="en-IN" w:eastAsia="en-IN"/>
                </w:rPr>
                <w:t>Factors</w:t>
              </w:r>
            </w:ins>
          </w:p>
        </w:tc>
        <w:tc>
          <w:tcPr>
            <w:tcW w:w="3900" w:type="dxa"/>
            <w:tcBorders>
              <w:top w:val="nil"/>
              <w:left w:val="nil"/>
              <w:bottom w:val="single" w:sz="4" w:space="0" w:color="A6A6A6"/>
              <w:right w:val="single" w:sz="4" w:space="0" w:color="A6A6A6"/>
            </w:tcBorders>
            <w:shd w:val="clear" w:color="000000" w:fill="A9D08E"/>
            <w:noWrap/>
            <w:vAlign w:val="bottom"/>
            <w:hideMark/>
          </w:tcPr>
          <w:p w14:paraId="1951A166" w14:textId="77777777" w:rsidR="005F435D" w:rsidRPr="005F435D" w:rsidRDefault="005F435D" w:rsidP="005F435D">
            <w:pPr>
              <w:spacing w:after="0" w:line="240" w:lineRule="auto"/>
              <w:jc w:val="center"/>
              <w:rPr>
                <w:ins w:id="593" w:author="Sampathkumar Chinnaswamy" w:date="2023-07-04T15:14:00Z"/>
                <w:rFonts w:eastAsia="Times New Roman" w:cstheme="minorHAnsi"/>
                <w:color w:val="375623"/>
                <w:lang w:val="en-IN" w:eastAsia="en-IN"/>
              </w:rPr>
            </w:pPr>
            <w:ins w:id="594" w:author="Sampathkumar Chinnaswamy" w:date="2023-07-04T15:14:00Z">
              <w:r w:rsidRPr="005F435D">
                <w:rPr>
                  <w:rFonts w:eastAsia="Times New Roman" w:cstheme="minorHAnsi"/>
                  <w:color w:val="375623"/>
                  <w:lang w:val="en-IN" w:eastAsia="en-IN"/>
                </w:rPr>
                <w:t>Definition</w:t>
              </w:r>
            </w:ins>
          </w:p>
        </w:tc>
      </w:tr>
      <w:tr w:rsidR="005F435D" w:rsidRPr="005F435D" w14:paraId="07F038A3" w14:textId="77777777" w:rsidTr="005F435D">
        <w:trPr>
          <w:trHeight w:val="300"/>
          <w:ins w:id="595" w:author="Sampathkumar Chinnaswamy" w:date="2023-07-04T15:14:00Z"/>
        </w:trPr>
        <w:tc>
          <w:tcPr>
            <w:tcW w:w="1020" w:type="dxa"/>
            <w:tcBorders>
              <w:top w:val="nil"/>
              <w:left w:val="single" w:sz="4" w:space="0" w:color="A6A6A6"/>
              <w:bottom w:val="single" w:sz="4" w:space="0" w:color="A6A6A6"/>
              <w:right w:val="single" w:sz="4" w:space="0" w:color="A6A6A6"/>
            </w:tcBorders>
            <w:shd w:val="clear" w:color="000000" w:fill="A9D08E"/>
            <w:noWrap/>
            <w:vAlign w:val="bottom"/>
            <w:hideMark/>
          </w:tcPr>
          <w:p w14:paraId="641A74DD" w14:textId="77777777" w:rsidR="005F435D" w:rsidRPr="005F435D" w:rsidRDefault="005F435D" w:rsidP="005F435D">
            <w:pPr>
              <w:spacing w:after="0" w:line="240" w:lineRule="auto"/>
              <w:jc w:val="center"/>
              <w:rPr>
                <w:ins w:id="596" w:author="Sampathkumar Chinnaswamy" w:date="2023-07-04T15:14:00Z"/>
                <w:rFonts w:eastAsia="Times New Roman" w:cstheme="minorHAnsi"/>
                <w:color w:val="375623"/>
                <w:sz w:val="20"/>
                <w:szCs w:val="20"/>
                <w:lang w:val="en-IN" w:eastAsia="en-IN"/>
              </w:rPr>
            </w:pPr>
            <w:ins w:id="597" w:author="Sampathkumar Chinnaswamy" w:date="2023-07-04T15:14:00Z">
              <w:r w:rsidRPr="005F435D">
                <w:rPr>
                  <w:rFonts w:eastAsia="Times New Roman" w:cstheme="minorHAnsi"/>
                  <w:color w:val="375623"/>
                  <w:sz w:val="20"/>
                  <w:szCs w:val="20"/>
                  <w:lang w:val="en-IN" w:eastAsia="en-IN"/>
                </w:rPr>
                <w:t>1</w:t>
              </w:r>
            </w:ins>
          </w:p>
        </w:tc>
        <w:tc>
          <w:tcPr>
            <w:tcW w:w="2080" w:type="dxa"/>
            <w:tcBorders>
              <w:top w:val="nil"/>
              <w:left w:val="nil"/>
              <w:bottom w:val="single" w:sz="4" w:space="0" w:color="A6A6A6"/>
              <w:right w:val="single" w:sz="4" w:space="0" w:color="A6A6A6"/>
            </w:tcBorders>
            <w:shd w:val="clear" w:color="000000" w:fill="A9D08E"/>
            <w:noWrap/>
            <w:vAlign w:val="bottom"/>
            <w:hideMark/>
          </w:tcPr>
          <w:p w14:paraId="66022D81" w14:textId="77777777" w:rsidR="005F435D" w:rsidRPr="005F435D" w:rsidRDefault="005F435D" w:rsidP="005F435D">
            <w:pPr>
              <w:spacing w:after="0" w:line="240" w:lineRule="auto"/>
              <w:jc w:val="center"/>
              <w:rPr>
                <w:ins w:id="598" w:author="Sampathkumar Chinnaswamy" w:date="2023-07-04T15:14:00Z"/>
                <w:rFonts w:eastAsia="Times New Roman" w:cstheme="minorHAnsi"/>
                <w:color w:val="375623"/>
                <w:sz w:val="20"/>
                <w:szCs w:val="20"/>
                <w:lang w:val="en-IN" w:eastAsia="en-IN"/>
              </w:rPr>
            </w:pPr>
            <w:ins w:id="599" w:author="Sampathkumar Chinnaswamy" w:date="2023-07-04T15:14:00Z">
              <w:r w:rsidRPr="005F435D">
                <w:rPr>
                  <w:rFonts w:eastAsia="Times New Roman" w:cstheme="minorHAnsi"/>
                  <w:color w:val="375623"/>
                  <w:sz w:val="20"/>
                  <w:szCs w:val="20"/>
                  <w:lang w:val="en-IN" w:eastAsia="en-IN"/>
                </w:rPr>
                <w:t>AGE</w:t>
              </w:r>
            </w:ins>
          </w:p>
        </w:tc>
        <w:tc>
          <w:tcPr>
            <w:tcW w:w="3900" w:type="dxa"/>
            <w:tcBorders>
              <w:top w:val="nil"/>
              <w:left w:val="nil"/>
              <w:bottom w:val="single" w:sz="4" w:space="0" w:color="A6A6A6"/>
              <w:right w:val="single" w:sz="4" w:space="0" w:color="A6A6A6"/>
            </w:tcBorders>
            <w:shd w:val="clear" w:color="000000" w:fill="A9D08E"/>
            <w:noWrap/>
            <w:vAlign w:val="bottom"/>
            <w:hideMark/>
          </w:tcPr>
          <w:p w14:paraId="7C98AB4A" w14:textId="77777777" w:rsidR="005F435D" w:rsidRPr="005F435D" w:rsidRDefault="005F435D" w:rsidP="005F435D">
            <w:pPr>
              <w:spacing w:after="0" w:line="240" w:lineRule="auto"/>
              <w:jc w:val="center"/>
              <w:rPr>
                <w:ins w:id="600" w:author="Sampathkumar Chinnaswamy" w:date="2023-07-04T15:14:00Z"/>
                <w:rFonts w:eastAsia="Times New Roman" w:cstheme="minorHAnsi"/>
                <w:color w:val="375623"/>
                <w:lang w:val="en-IN" w:eastAsia="en-IN"/>
              </w:rPr>
            </w:pPr>
            <w:ins w:id="601" w:author="Sampathkumar Chinnaswamy" w:date="2023-07-04T15:14:00Z">
              <w:r w:rsidRPr="005F435D">
                <w:rPr>
                  <w:rFonts w:eastAsia="Times New Roman" w:cstheme="minorHAnsi"/>
                  <w:color w:val="375623"/>
                  <w:lang w:val="en-IN" w:eastAsia="en-IN"/>
                </w:rPr>
                <w:t>Customer Age</w:t>
              </w:r>
            </w:ins>
          </w:p>
        </w:tc>
      </w:tr>
      <w:tr w:rsidR="001530D3" w:rsidRPr="005F435D" w14:paraId="3BA3DBF7" w14:textId="77777777" w:rsidTr="005F435D">
        <w:trPr>
          <w:trHeight w:val="300"/>
          <w:ins w:id="602" w:author="Sampathkumar Chinnaswamy" w:date="2023-07-04T15:14:00Z"/>
        </w:trPr>
        <w:tc>
          <w:tcPr>
            <w:tcW w:w="1020" w:type="dxa"/>
            <w:tcBorders>
              <w:top w:val="nil"/>
              <w:left w:val="single" w:sz="4" w:space="0" w:color="A6A6A6"/>
              <w:bottom w:val="single" w:sz="4" w:space="0" w:color="A6A6A6"/>
              <w:right w:val="single" w:sz="4" w:space="0" w:color="A6A6A6"/>
            </w:tcBorders>
            <w:shd w:val="clear" w:color="000000" w:fill="A9D08E"/>
            <w:noWrap/>
            <w:vAlign w:val="bottom"/>
            <w:hideMark/>
          </w:tcPr>
          <w:p w14:paraId="25B97758" w14:textId="77777777" w:rsidR="005F435D" w:rsidRPr="005F435D" w:rsidRDefault="005F435D" w:rsidP="005F435D">
            <w:pPr>
              <w:spacing w:after="0" w:line="240" w:lineRule="auto"/>
              <w:jc w:val="center"/>
              <w:rPr>
                <w:ins w:id="603" w:author="Sampathkumar Chinnaswamy" w:date="2023-07-04T15:14:00Z"/>
                <w:rFonts w:eastAsia="Times New Roman" w:cstheme="minorHAnsi"/>
                <w:color w:val="375623"/>
                <w:sz w:val="20"/>
                <w:szCs w:val="20"/>
                <w:lang w:val="en-IN" w:eastAsia="en-IN"/>
              </w:rPr>
            </w:pPr>
            <w:ins w:id="604" w:author="Sampathkumar Chinnaswamy" w:date="2023-07-04T15:14:00Z">
              <w:r w:rsidRPr="005F435D">
                <w:rPr>
                  <w:rFonts w:eastAsia="Times New Roman" w:cstheme="minorHAnsi"/>
                  <w:color w:val="375623"/>
                  <w:sz w:val="20"/>
                  <w:szCs w:val="20"/>
                  <w:lang w:val="en-IN" w:eastAsia="en-IN"/>
                </w:rPr>
                <w:t>2</w:t>
              </w:r>
            </w:ins>
          </w:p>
        </w:tc>
        <w:tc>
          <w:tcPr>
            <w:tcW w:w="2080" w:type="dxa"/>
            <w:tcBorders>
              <w:top w:val="nil"/>
              <w:left w:val="nil"/>
              <w:bottom w:val="single" w:sz="4" w:space="0" w:color="A6A6A6"/>
              <w:right w:val="single" w:sz="4" w:space="0" w:color="A6A6A6"/>
            </w:tcBorders>
            <w:shd w:val="clear" w:color="000000" w:fill="A9D08E"/>
            <w:noWrap/>
            <w:vAlign w:val="bottom"/>
            <w:hideMark/>
          </w:tcPr>
          <w:p w14:paraId="5724324D" w14:textId="77777777" w:rsidR="005F435D" w:rsidRPr="005F435D" w:rsidRDefault="005F435D" w:rsidP="005F435D">
            <w:pPr>
              <w:spacing w:after="0" w:line="240" w:lineRule="auto"/>
              <w:jc w:val="center"/>
              <w:rPr>
                <w:ins w:id="605" w:author="Sampathkumar Chinnaswamy" w:date="2023-07-04T15:14:00Z"/>
                <w:rFonts w:eastAsia="Times New Roman" w:cstheme="minorHAnsi"/>
                <w:color w:val="375623"/>
                <w:sz w:val="20"/>
                <w:szCs w:val="20"/>
                <w:lang w:val="en-IN" w:eastAsia="en-IN"/>
              </w:rPr>
            </w:pPr>
            <w:ins w:id="606" w:author="Sampathkumar Chinnaswamy" w:date="2023-07-04T15:14:00Z">
              <w:r w:rsidRPr="005F435D">
                <w:rPr>
                  <w:rFonts w:eastAsia="Times New Roman" w:cstheme="minorHAnsi"/>
                  <w:color w:val="375623"/>
                  <w:sz w:val="20"/>
                  <w:szCs w:val="20"/>
                  <w:lang w:val="en-IN" w:eastAsia="en-IN"/>
                </w:rPr>
                <w:t>BRANCH</w:t>
              </w:r>
            </w:ins>
          </w:p>
        </w:tc>
        <w:tc>
          <w:tcPr>
            <w:tcW w:w="3900" w:type="dxa"/>
            <w:tcBorders>
              <w:top w:val="nil"/>
              <w:left w:val="nil"/>
              <w:bottom w:val="single" w:sz="4" w:space="0" w:color="A6A6A6"/>
              <w:right w:val="single" w:sz="4" w:space="0" w:color="A6A6A6"/>
            </w:tcBorders>
            <w:shd w:val="clear" w:color="000000" w:fill="A9D08E"/>
            <w:noWrap/>
            <w:vAlign w:val="bottom"/>
            <w:hideMark/>
          </w:tcPr>
          <w:p w14:paraId="22AA8AD1" w14:textId="77777777" w:rsidR="005F435D" w:rsidRPr="005F435D" w:rsidRDefault="005F435D" w:rsidP="005F435D">
            <w:pPr>
              <w:spacing w:after="0" w:line="240" w:lineRule="auto"/>
              <w:jc w:val="center"/>
              <w:rPr>
                <w:ins w:id="607" w:author="Sampathkumar Chinnaswamy" w:date="2023-07-04T15:14:00Z"/>
                <w:rFonts w:eastAsia="Times New Roman" w:cstheme="minorHAnsi"/>
                <w:color w:val="375623"/>
                <w:lang w:val="en-IN" w:eastAsia="en-IN"/>
              </w:rPr>
            </w:pPr>
            <w:ins w:id="608" w:author="Sampathkumar Chinnaswamy" w:date="2023-07-04T15:14:00Z">
              <w:r w:rsidRPr="005F435D">
                <w:rPr>
                  <w:rFonts w:eastAsia="Times New Roman" w:cstheme="minorHAnsi"/>
                  <w:color w:val="375623"/>
                  <w:lang w:val="en-IN" w:eastAsia="en-IN"/>
                </w:rPr>
                <w:t>Branch</w:t>
              </w:r>
            </w:ins>
          </w:p>
        </w:tc>
      </w:tr>
      <w:tr w:rsidR="005F435D" w:rsidRPr="005F435D" w14:paraId="18CB8A50" w14:textId="77777777" w:rsidTr="005F435D">
        <w:trPr>
          <w:trHeight w:val="300"/>
          <w:ins w:id="609" w:author="Sampathkumar Chinnaswamy" w:date="2023-07-04T15:14:00Z"/>
        </w:trPr>
        <w:tc>
          <w:tcPr>
            <w:tcW w:w="1020" w:type="dxa"/>
            <w:tcBorders>
              <w:top w:val="nil"/>
              <w:left w:val="single" w:sz="4" w:space="0" w:color="A6A6A6"/>
              <w:bottom w:val="single" w:sz="4" w:space="0" w:color="A6A6A6"/>
              <w:right w:val="single" w:sz="4" w:space="0" w:color="A6A6A6"/>
            </w:tcBorders>
            <w:shd w:val="clear" w:color="000000" w:fill="A9D08E"/>
            <w:noWrap/>
            <w:vAlign w:val="bottom"/>
            <w:hideMark/>
          </w:tcPr>
          <w:p w14:paraId="1B9FE990" w14:textId="77777777" w:rsidR="005F435D" w:rsidRPr="005F435D" w:rsidRDefault="005F435D" w:rsidP="005F435D">
            <w:pPr>
              <w:spacing w:after="0" w:line="240" w:lineRule="auto"/>
              <w:jc w:val="center"/>
              <w:rPr>
                <w:ins w:id="610" w:author="Sampathkumar Chinnaswamy" w:date="2023-07-04T15:14:00Z"/>
                <w:rFonts w:eastAsia="Times New Roman" w:cstheme="minorHAnsi"/>
                <w:color w:val="375623"/>
                <w:sz w:val="20"/>
                <w:szCs w:val="20"/>
                <w:lang w:val="en-IN" w:eastAsia="en-IN"/>
              </w:rPr>
            </w:pPr>
            <w:ins w:id="611" w:author="Sampathkumar Chinnaswamy" w:date="2023-07-04T15:14:00Z">
              <w:r w:rsidRPr="005F435D">
                <w:rPr>
                  <w:rFonts w:eastAsia="Times New Roman" w:cstheme="minorHAnsi"/>
                  <w:color w:val="375623"/>
                  <w:sz w:val="20"/>
                  <w:szCs w:val="20"/>
                  <w:lang w:val="en-IN" w:eastAsia="en-IN"/>
                </w:rPr>
                <w:t>3</w:t>
              </w:r>
            </w:ins>
          </w:p>
        </w:tc>
        <w:tc>
          <w:tcPr>
            <w:tcW w:w="2080" w:type="dxa"/>
            <w:tcBorders>
              <w:top w:val="nil"/>
              <w:left w:val="nil"/>
              <w:bottom w:val="single" w:sz="4" w:space="0" w:color="A6A6A6"/>
              <w:right w:val="single" w:sz="4" w:space="0" w:color="A6A6A6"/>
            </w:tcBorders>
            <w:shd w:val="clear" w:color="000000" w:fill="A9D08E"/>
            <w:noWrap/>
            <w:vAlign w:val="bottom"/>
            <w:hideMark/>
          </w:tcPr>
          <w:p w14:paraId="60CFF88D" w14:textId="77777777" w:rsidR="005F435D" w:rsidRPr="005F435D" w:rsidRDefault="005F435D" w:rsidP="005F435D">
            <w:pPr>
              <w:spacing w:after="0" w:line="240" w:lineRule="auto"/>
              <w:jc w:val="center"/>
              <w:rPr>
                <w:ins w:id="612" w:author="Sampathkumar Chinnaswamy" w:date="2023-07-04T15:14:00Z"/>
                <w:rFonts w:eastAsia="Times New Roman" w:cstheme="minorHAnsi"/>
                <w:color w:val="375623"/>
                <w:sz w:val="20"/>
                <w:szCs w:val="20"/>
                <w:lang w:val="en-IN" w:eastAsia="en-IN"/>
              </w:rPr>
            </w:pPr>
            <w:ins w:id="613" w:author="Sampathkumar Chinnaswamy" w:date="2023-07-04T15:14:00Z">
              <w:r w:rsidRPr="005F435D">
                <w:rPr>
                  <w:rFonts w:eastAsia="Times New Roman" w:cstheme="minorHAnsi"/>
                  <w:color w:val="375623"/>
                  <w:sz w:val="20"/>
                  <w:szCs w:val="20"/>
                  <w:lang w:val="en-IN" w:eastAsia="en-IN"/>
                </w:rPr>
                <w:t>CHANNEL</w:t>
              </w:r>
            </w:ins>
          </w:p>
        </w:tc>
        <w:tc>
          <w:tcPr>
            <w:tcW w:w="3900" w:type="dxa"/>
            <w:tcBorders>
              <w:top w:val="nil"/>
              <w:left w:val="nil"/>
              <w:bottom w:val="single" w:sz="4" w:space="0" w:color="A6A6A6"/>
              <w:right w:val="single" w:sz="4" w:space="0" w:color="A6A6A6"/>
            </w:tcBorders>
            <w:shd w:val="clear" w:color="000000" w:fill="A9D08E"/>
            <w:noWrap/>
            <w:vAlign w:val="bottom"/>
            <w:hideMark/>
          </w:tcPr>
          <w:p w14:paraId="257F1EC1" w14:textId="77777777" w:rsidR="005F435D" w:rsidRPr="005F435D" w:rsidRDefault="005F435D" w:rsidP="005F435D">
            <w:pPr>
              <w:spacing w:after="0" w:line="240" w:lineRule="auto"/>
              <w:jc w:val="center"/>
              <w:rPr>
                <w:ins w:id="614" w:author="Sampathkumar Chinnaswamy" w:date="2023-07-04T15:14:00Z"/>
                <w:rFonts w:eastAsia="Times New Roman" w:cstheme="minorHAnsi"/>
                <w:color w:val="375623"/>
                <w:lang w:val="en-IN" w:eastAsia="en-IN"/>
              </w:rPr>
            </w:pPr>
            <w:ins w:id="615" w:author="Sampathkumar Chinnaswamy" w:date="2023-07-04T15:14:00Z">
              <w:r w:rsidRPr="005F435D">
                <w:rPr>
                  <w:rFonts w:eastAsia="Times New Roman" w:cstheme="minorHAnsi"/>
                  <w:color w:val="375623"/>
                  <w:lang w:val="en-IN" w:eastAsia="en-IN"/>
                </w:rPr>
                <w:t>Source of Business</w:t>
              </w:r>
            </w:ins>
          </w:p>
        </w:tc>
      </w:tr>
      <w:tr w:rsidR="001530D3" w:rsidRPr="005F435D" w14:paraId="0860FA29" w14:textId="77777777" w:rsidTr="005F435D">
        <w:trPr>
          <w:trHeight w:val="300"/>
          <w:ins w:id="616" w:author="Sampathkumar Chinnaswamy" w:date="2023-07-04T15:14:00Z"/>
        </w:trPr>
        <w:tc>
          <w:tcPr>
            <w:tcW w:w="1020" w:type="dxa"/>
            <w:tcBorders>
              <w:top w:val="nil"/>
              <w:left w:val="single" w:sz="4" w:space="0" w:color="A6A6A6"/>
              <w:bottom w:val="single" w:sz="4" w:space="0" w:color="A6A6A6"/>
              <w:right w:val="single" w:sz="4" w:space="0" w:color="A6A6A6"/>
            </w:tcBorders>
            <w:shd w:val="clear" w:color="000000" w:fill="A9D08E"/>
            <w:noWrap/>
            <w:vAlign w:val="bottom"/>
            <w:hideMark/>
          </w:tcPr>
          <w:p w14:paraId="5385DB61" w14:textId="77777777" w:rsidR="005F435D" w:rsidRPr="005F435D" w:rsidRDefault="005F435D" w:rsidP="005F435D">
            <w:pPr>
              <w:spacing w:after="0" w:line="240" w:lineRule="auto"/>
              <w:jc w:val="center"/>
              <w:rPr>
                <w:ins w:id="617" w:author="Sampathkumar Chinnaswamy" w:date="2023-07-04T15:14:00Z"/>
                <w:rFonts w:eastAsia="Times New Roman" w:cstheme="minorHAnsi"/>
                <w:color w:val="375623"/>
                <w:sz w:val="20"/>
                <w:szCs w:val="20"/>
                <w:lang w:val="en-IN" w:eastAsia="en-IN"/>
              </w:rPr>
            </w:pPr>
            <w:ins w:id="618" w:author="Sampathkumar Chinnaswamy" w:date="2023-07-04T15:14:00Z">
              <w:r w:rsidRPr="005F435D">
                <w:rPr>
                  <w:rFonts w:eastAsia="Times New Roman" w:cstheme="minorHAnsi"/>
                  <w:color w:val="375623"/>
                  <w:sz w:val="20"/>
                  <w:szCs w:val="20"/>
                  <w:lang w:val="en-IN" w:eastAsia="en-IN"/>
                </w:rPr>
                <w:lastRenderedPageBreak/>
                <w:t>4</w:t>
              </w:r>
            </w:ins>
          </w:p>
        </w:tc>
        <w:tc>
          <w:tcPr>
            <w:tcW w:w="2080" w:type="dxa"/>
            <w:tcBorders>
              <w:top w:val="nil"/>
              <w:left w:val="nil"/>
              <w:bottom w:val="single" w:sz="4" w:space="0" w:color="A6A6A6"/>
              <w:right w:val="single" w:sz="4" w:space="0" w:color="A6A6A6"/>
            </w:tcBorders>
            <w:shd w:val="clear" w:color="000000" w:fill="A9D08E"/>
            <w:noWrap/>
            <w:vAlign w:val="bottom"/>
            <w:hideMark/>
          </w:tcPr>
          <w:p w14:paraId="513DFA8B" w14:textId="77777777" w:rsidR="005F435D" w:rsidRPr="005F435D" w:rsidRDefault="005F435D" w:rsidP="005F435D">
            <w:pPr>
              <w:spacing w:after="0" w:line="240" w:lineRule="auto"/>
              <w:jc w:val="center"/>
              <w:rPr>
                <w:ins w:id="619" w:author="Sampathkumar Chinnaswamy" w:date="2023-07-04T15:14:00Z"/>
                <w:rFonts w:eastAsia="Times New Roman" w:cstheme="minorHAnsi"/>
                <w:color w:val="375623"/>
                <w:sz w:val="20"/>
                <w:szCs w:val="20"/>
                <w:lang w:val="en-IN" w:eastAsia="en-IN"/>
              </w:rPr>
            </w:pPr>
            <w:ins w:id="620" w:author="Sampathkumar Chinnaswamy" w:date="2023-07-04T15:14:00Z">
              <w:r w:rsidRPr="005F435D">
                <w:rPr>
                  <w:rFonts w:eastAsia="Times New Roman" w:cstheme="minorHAnsi"/>
                  <w:color w:val="375623"/>
                  <w:sz w:val="20"/>
                  <w:szCs w:val="20"/>
                  <w:lang w:val="en-IN" w:eastAsia="en-IN"/>
                </w:rPr>
                <w:t>COVERAGE</w:t>
              </w:r>
            </w:ins>
          </w:p>
        </w:tc>
        <w:tc>
          <w:tcPr>
            <w:tcW w:w="3900" w:type="dxa"/>
            <w:tcBorders>
              <w:top w:val="nil"/>
              <w:left w:val="nil"/>
              <w:bottom w:val="single" w:sz="4" w:space="0" w:color="A6A6A6"/>
              <w:right w:val="single" w:sz="4" w:space="0" w:color="A6A6A6"/>
            </w:tcBorders>
            <w:shd w:val="clear" w:color="000000" w:fill="A9D08E"/>
            <w:noWrap/>
            <w:vAlign w:val="bottom"/>
            <w:hideMark/>
          </w:tcPr>
          <w:p w14:paraId="51C18C53" w14:textId="77777777" w:rsidR="005F435D" w:rsidRPr="005F435D" w:rsidRDefault="005F435D" w:rsidP="005F435D">
            <w:pPr>
              <w:spacing w:after="0" w:line="240" w:lineRule="auto"/>
              <w:jc w:val="center"/>
              <w:rPr>
                <w:ins w:id="621" w:author="Sampathkumar Chinnaswamy" w:date="2023-07-04T15:14:00Z"/>
                <w:rFonts w:eastAsia="Times New Roman" w:cstheme="minorHAnsi"/>
                <w:color w:val="375623"/>
                <w:lang w:val="en-IN" w:eastAsia="en-IN"/>
              </w:rPr>
            </w:pPr>
            <w:ins w:id="622" w:author="Sampathkumar Chinnaswamy" w:date="2023-07-04T15:14:00Z">
              <w:r w:rsidRPr="005F435D">
                <w:rPr>
                  <w:rFonts w:eastAsia="Times New Roman" w:cstheme="minorHAnsi"/>
                  <w:color w:val="375623"/>
                  <w:lang w:val="en-IN" w:eastAsia="en-IN"/>
                </w:rPr>
                <w:t>Vehicle Coverage Type</w:t>
              </w:r>
            </w:ins>
          </w:p>
        </w:tc>
      </w:tr>
      <w:tr w:rsidR="005F435D" w:rsidRPr="005F435D" w14:paraId="781CBDB9" w14:textId="77777777" w:rsidTr="005F435D">
        <w:trPr>
          <w:trHeight w:val="300"/>
          <w:ins w:id="623" w:author="Sampathkumar Chinnaswamy" w:date="2023-07-04T15:14:00Z"/>
        </w:trPr>
        <w:tc>
          <w:tcPr>
            <w:tcW w:w="1020" w:type="dxa"/>
            <w:tcBorders>
              <w:top w:val="nil"/>
              <w:left w:val="single" w:sz="4" w:space="0" w:color="A6A6A6"/>
              <w:bottom w:val="single" w:sz="4" w:space="0" w:color="A6A6A6"/>
              <w:right w:val="single" w:sz="4" w:space="0" w:color="A6A6A6"/>
            </w:tcBorders>
            <w:shd w:val="clear" w:color="000000" w:fill="A9D08E"/>
            <w:noWrap/>
            <w:vAlign w:val="bottom"/>
            <w:hideMark/>
          </w:tcPr>
          <w:p w14:paraId="3CADFCE7" w14:textId="77777777" w:rsidR="005F435D" w:rsidRPr="005F435D" w:rsidRDefault="005F435D" w:rsidP="005F435D">
            <w:pPr>
              <w:spacing w:after="0" w:line="240" w:lineRule="auto"/>
              <w:jc w:val="center"/>
              <w:rPr>
                <w:ins w:id="624" w:author="Sampathkumar Chinnaswamy" w:date="2023-07-04T15:14:00Z"/>
                <w:rFonts w:eastAsia="Times New Roman" w:cstheme="minorHAnsi"/>
                <w:color w:val="375623"/>
                <w:sz w:val="20"/>
                <w:szCs w:val="20"/>
                <w:lang w:val="en-IN" w:eastAsia="en-IN"/>
              </w:rPr>
            </w:pPr>
            <w:ins w:id="625" w:author="Sampathkumar Chinnaswamy" w:date="2023-07-04T15:14:00Z">
              <w:r w:rsidRPr="005F435D">
                <w:rPr>
                  <w:rFonts w:eastAsia="Times New Roman" w:cstheme="minorHAnsi"/>
                  <w:color w:val="375623"/>
                  <w:sz w:val="20"/>
                  <w:szCs w:val="20"/>
                  <w:lang w:val="en-IN" w:eastAsia="en-IN"/>
                </w:rPr>
                <w:t>5</w:t>
              </w:r>
            </w:ins>
          </w:p>
        </w:tc>
        <w:tc>
          <w:tcPr>
            <w:tcW w:w="2080" w:type="dxa"/>
            <w:tcBorders>
              <w:top w:val="nil"/>
              <w:left w:val="nil"/>
              <w:bottom w:val="single" w:sz="4" w:space="0" w:color="A6A6A6"/>
              <w:right w:val="single" w:sz="4" w:space="0" w:color="A6A6A6"/>
            </w:tcBorders>
            <w:shd w:val="clear" w:color="000000" w:fill="A9D08E"/>
            <w:noWrap/>
            <w:vAlign w:val="bottom"/>
            <w:hideMark/>
          </w:tcPr>
          <w:p w14:paraId="79CC0DB8" w14:textId="77777777" w:rsidR="005F435D" w:rsidRPr="005F435D" w:rsidRDefault="005F435D" w:rsidP="005F435D">
            <w:pPr>
              <w:spacing w:after="0" w:line="240" w:lineRule="auto"/>
              <w:jc w:val="center"/>
              <w:rPr>
                <w:ins w:id="626" w:author="Sampathkumar Chinnaswamy" w:date="2023-07-04T15:14:00Z"/>
                <w:rFonts w:eastAsia="Times New Roman" w:cstheme="minorHAnsi"/>
                <w:color w:val="375623"/>
                <w:sz w:val="20"/>
                <w:szCs w:val="20"/>
                <w:lang w:val="en-IN" w:eastAsia="en-IN"/>
              </w:rPr>
            </w:pPr>
            <w:ins w:id="627" w:author="Sampathkumar Chinnaswamy" w:date="2023-07-04T15:14:00Z">
              <w:r w:rsidRPr="005F435D">
                <w:rPr>
                  <w:rFonts w:eastAsia="Times New Roman" w:cstheme="minorHAnsi"/>
                  <w:color w:val="375623"/>
                  <w:sz w:val="20"/>
                  <w:szCs w:val="20"/>
                  <w:lang w:val="en-IN" w:eastAsia="en-IN"/>
                </w:rPr>
                <w:t>GENDER</w:t>
              </w:r>
            </w:ins>
          </w:p>
        </w:tc>
        <w:tc>
          <w:tcPr>
            <w:tcW w:w="3900" w:type="dxa"/>
            <w:tcBorders>
              <w:top w:val="nil"/>
              <w:left w:val="nil"/>
              <w:bottom w:val="single" w:sz="4" w:space="0" w:color="A6A6A6"/>
              <w:right w:val="single" w:sz="4" w:space="0" w:color="A6A6A6"/>
            </w:tcBorders>
            <w:shd w:val="clear" w:color="000000" w:fill="A9D08E"/>
            <w:noWrap/>
            <w:vAlign w:val="bottom"/>
            <w:hideMark/>
          </w:tcPr>
          <w:p w14:paraId="243749F3" w14:textId="77777777" w:rsidR="005F435D" w:rsidRPr="005F435D" w:rsidRDefault="005F435D" w:rsidP="005F435D">
            <w:pPr>
              <w:spacing w:after="0" w:line="240" w:lineRule="auto"/>
              <w:jc w:val="center"/>
              <w:rPr>
                <w:ins w:id="628" w:author="Sampathkumar Chinnaswamy" w:date="2023-07-04T15:14:00Z"/>
                <w:rFonts w:eastAsia="Times New Roman" w:cstheme="minorHAnsi"/>
                <w:color w:val="375623"/>
                <w:lang w:val="en-IN" w:eastAsia="en-IN"/>
              </w:rPr>
            </w:pPr>
            <w:ins w:id="629" w:author="Sampathkumar Chinnaswamy" w:date="2023-07-04T15:14:00Z">
              <w:r w:rsidRPr="005F435D">
                <w:rPr>
                  <w:rFonts w:eastAsia="Times New Roman" w:cstheme="minorHAnsi"/>
                  <w:color w:val="375623"/>
                  <w:lang w:val="en-IN" w:eastAsia="en-IN"/>
                </w:rPr>
                <w:t>Participant Type</w:t>
              </w:r>
            </w:ins>
          </w:p>
        </w:tc>
      </w:tr>
      <w:tr w:rsidR="001530D3" w:rsidRPr="005F435D" w14:paraId="423C2B72" w14:textId="77777777" w:rsidTr="005F435D">
        <w:trPr>
          <w:trHeight w:val="300"/>
          <w:ins w:id="630" w:author="Sampathkumar Chinnaswamy" w:date="2023-07-04T15:14:00Z"/>
        </w:trPr>
        <w:tc>
          <w:tcPr>
            <w:tcW w:w="1020" w:type="dxa"/>
            <w:tcBorders>
              <w:top w:val="nil"/>
              <w:left w:val="single" w:sz="4" w:space="0" w:color="A6A6A6"/>
              <w:bottom w:val="single" w:sz="4" w:space="0" w:color="A6A6A6"/>
              <w:right w:val="single" w:sz="4" w:space="0" w:color="A6A6A6"/>
            </w:tcBorders>
            <w:shd w:val="clear" w:color="000000" w:fill="A9D08E"/>
            <w:noWrap/>
            <w:vAlign w:val="bottom"/>
            <w:hideMark/>
          </w:tcPr>
          <w:p w14:paraId="01A7693B" w14:textId="77777777" w:rsidR="005F435D" w:rsidRPr="005F435D" w:rsidRDefault="005F435D" w:rsidP="005F435D">
            <w:pPr>
              <w:spacing w:after="0" w:line="240" w:lineRule="auto"/>
              <w:jc w:val="center"/>
              <w:rPr>
                <w:ins w:id="631" w:author="Sampathkumar Chinnaswamy" w:date="2023-07-04T15:14:00Z"/>
                <w:rFonts w:eastAsia="Times New Roman" w:cstheme="minorHAnsi"/>
                <w:color w:val="375623"/>
                <w:sz w:val="20"/>
                <w:szCs w:val="20"/>
                <w:lang w:val="en-IN" w:eastAsia="en-IN"/>
              </w:rPr>
            </w:pPr>
            <w:ins w:id="632" w:author="Sampathkumar Chinnaswamy" w:date="2023-07-04T15:14:00Z">
              <w:r w:rsidRPr="005F435D">
                <w:rPr>
                  <w:rFonts w:eastAsia="Times New Roman" w:cstheme="minorHAnsi"/>
                  <w:color w:val="375623"/>
                  <w:sz w:val="20"/>
                  <w:szCs w:val="20"/>
                  <w:lang w:val="en-IN" w:eastAsia="en-IN"/>
                </w:rPr>
                <w:t>6</w:t>
              </w:r>
            </w:ins>
          </w:p>
        </w:tc>
        <w:tc>
          <w:tcPr>
            <w:tcW w:w="2080" w:type="dxa"/>
            <w:tcBorders>
              <w:top w:val="nil"/>
              <w:left w:val="nil"/>
              <w:bottom w:val="single" w:sz="4" w:space="0" w:color="A6A6A6"/>
              <w:right w:val="single" w:sz="4" w:space="0" w:color="A6A6A6"/>
            </w:tcBorders>
            <w:shd w:val="clear" w:color="000000" w:fill="A9D08E"/>
            <w:noWrap/>
            <w:vAlign w:val="bottom"/>
            <w:hideMark/>
          </w:tcPr>
          <w:p w14:paraId="0E7CBC33" w14:textId="77777777" w:rsidR="005F435D" w:rsidRPr="005F435D" w:rsidRDefault="005F435D" w:rsidP="005F435D">
            <w:pPr>
              <w:spacing w:after="0" w:line="240" w:lineRule="auto"/>
              <w:jc w:val="center"/>
              <w:rPr>
                <w:ins w:id="633" w:author="Sampathkumar Chinnaswamy" w:date="2023-07-04T15:14:00Z"/>
                <w:rFonts w:eastAsia="Times New Roman" w:cstheme="minorHAnsi"/>
                <w:color w:val="375623"/>
                <w:sz w:val="20"/>
                <w:szCs w:val="20"/>
                <w:lang w:val="en-IN" w:eastAsia="en-IN"/>
              </w:rPr>
            </w:pPr>
            <w:ins w:id="634" w:author="Sampathkumar Chinnaswamy" w:date="2023-07-04T15:14:00Z">
              <w:r w:rsidRPr="005F435D">
                <w:rPr>
                  <w:rFonts w:eastAsia="Times New Roman" w:cstheme="minorHAnsi"/>
                  <w:color w:val="375623"/>
                  <w:sz w:val="20"/>
                  <w:szCs w:val="20"/>
                  <w:lang w:val="en-IN" w:eastAsia="en-IN"/>
                </w:rPr>
                <w:t>NCDPERC</w:t>
              </w:r>
            </w:ins>
          </w:p>
        </w:tc>
        <w:tc>
          <w:tcPr>
            <w:tcW w:w="3900" w:type="dxa"/>
            <w:tcBorders>
              <w:top w:val="nil"/>
              <w:left w:val="nil"/>
              <w:bottom w:val="single" w:sz="4" w:space="0" w:color="A6A6A6"/>
              <w:right w:val="single" w:sz="4" w:space="0" w:color="A6A6A6"/>
            </w:tcBorders>
            <w:shd w:val="clear" w:color="000000" w:fill="A9D08E"/>
            <w:noWrap/>
            <w:vAlign w:val="bottom"/>
            <w:hideMark/>
          </w:tcPr>
          <w:p w14:paraId="624CBA1B" w14:textId="77777777" w:rsidR="005F435D" w:rsidRPr="005F435D" w:rsidRDefault="005F435D" w:rsidP="005F435D">
            <w:pPr>
              <w:spacing w:after="0" w:line="240" w:lineRule="auto"/>
              <w:jc w:val="center"/>
              <w:rPr>
                <w:ins w:id="635" w:author="Sampathkumar Chinnaswamy" w:date="2023-07-04T15:14:00Z"/>
                <w:rFonts w:eastAsia="Times New Roman" w:cstheme="minorHAnsi"/>
                <w:color w:val="375623"/>
                <w:lang w:val="en-IN" w:eastAsia="en-IN"/>
              </w:rPr>
            </w:pPr>
            <w:ins w:id="636" w:author="Sampathkumar Chinnaswamy" w:date="2023-07-04T15:14:00Z">
              <w:r w:rsidRPr="005F435D">
                <w:rPr>
                  <w:rFonts w:eastAsia="Times New Roman" w:cstheme="minorHAnsi"/>
                  <w:color w:val="375623"/>
                  <w:lang w:val="en-IN" w:eastAsia="en-IN"/>
                </w:rPr>
                <w:t>NCD %</w:t>
              </w:r>
            </w:ins>
          </w:p>
        </w:tc>
      </w:tr>
      <w:tr w:rsidR="005F435D" w:rsidRPr="005F435D" w14:paraId="095CEA94" w14:textId="77777777" w:rsidTr="005F435D">
        <w:trPr>
          <w:trHeight w:val="300"/>
          <w:ins w:id="637" w:author="Sampathkumar Chinnaswamy" w:date="2023-07-04T15:14:00Z"/>
        </w:trPr>
        <w:tc>
          <w:tcPr>
            <w:tcW w:w="1020" w:type="dxa"/>
            <w:tcBorders>
              <w:top w:val="nil"/>
              <w:left w:val="single" w:sz="4" w:space="0" w:color="A6A6A6"/>
              <w:bottom w:val="single" w:sz="4" w:space="0" w:color="A6A6A6"/>
              <w:right w:val="single" w:sz="4" w:space="0" w:color="A6A6A6"/>
            </w:tcBorders>
            <w:shd w:val="clear" w:color="000000" w:fill="A9D08E"/>
            <w:noWrap/>
            <w:vAlign w:val="bottom"/>
            <w:hideMark/>
          </w:tcPr>
          <w:p w14:paraId="0FB25098" w14:textId="77777777" w:rsidR="005F435D" w:rsidRPr="005F435D" w:rsidRDefault="005F435D" w:rsidP="005F435D">
            <w:pPr>
              <w:spacing w:after="0" w:line="240" w:lineRule="auto"/>
              <w:jc w:val="center"/>
              <w:rPr>
                <w:ins w:id="638" w:author="Sampathkumar Chinnaswamy" w:date="2023-07-04T15:14:00Z"/>
                <w:rFonts w:eastAsia="Times New Roman" w:cstheme="minorHAnsi"/>
                <w:color w:val="375623"/>
                <w:sz w:val="20"/>
                <w:szCs w:val="20"/>
                <w:lang w:val="en-IN" w:eastAsia="en-IN"/>
              </w:rPr>
            </w:pPr>
            <w:ins w:id="639" w:author="Sampathkumar Chinnaswamy" w:date="2023-07-04T15:14:00Z">
              <w:r w:rsidRPr="005F435D">
                <w:rPr>
                  <w:rFonts w:eastAsia="Times New Roman" w:cstheme="minorHAnsi"/>
                  <w:color w:val="375623"/>
                  <w:sz w:val="20"/>
                  <w:szCs w:val="20"/>
                  <w:lang w:val="en-IN" w:eastAsia="en-IN"/>
                </w:rPr>
                <w:t>7</w:t>
              </w:r>
            </w:ins>
          </w:p>
        </w:tc>
        <w:tc>
          <w:tcPr>
            <w:tcW w:w="2080" w:type="dxa"/>
            <w:tcBorders>
              <w:top w:val="nil"/>
              <w:left w:val="nil"/>
              <w:bottom w:val="single" w:sz="4" w:space="0" w:color="A6A6A6"/>
              <w:right w:val="single" w:sz="4" w:space="0" w:color="A6A6A6"/>
            </w:tcBorders>
            <w:shd w:val="clear" w:color="000000" w:fill="A9D08E"/>
            <w:noWrap/>
            <w:vAlign w:val="bottom"/>
            <w:hideMark/>
          </w:tcPr>
          <w:p w14:paraId="46CA9196" w14:textId="77777777" w:rsidR="005F435D" w:rsidRPr="005F435D" w:rsidRDefault="005F435D" w:rsidP="005F435D">
            <w:pPr>
              <w:spacing w:after="0" w:line="240" w:lineRule="auto"/>
              <w:jc w:val="center"/>
              <w:rPr>
                <w:ins w:id="640" w:author="Sampathkumar Chinnaswamy" w:date="2023-07-04T15:14:00Z"/>
                <w:rFonts w:eastAsia="Times New Roman" w:cstheme="minorHAnsi"/>
                <w:color w:val="375623"/>
                <w:sz w:val="20"/>
                <w:szCs w:val="20"/>
                <w:lang w:val="en-IN" w:eastAsia="en-IN"/>
              </w:rPr>
            </w:pPr>
            <w:ins w:id="641" w:author="Sampathkumar Chinnaswamy" w:date="2023-07-04T15:14:00Z">
              <w:r w:rsidRPr="005F435D">
                <w:rPr>
                  <w:rFonts w:eastAsia="Times New Roman" w:cstheme="minorHAnsi"/>
                  <w:color w:val="375623"/>
                  <w:sz w:val="20"/>
                  <w:szCs w:val="20"/>
                  <w:lang w:val="en-IN" w:eastAsia="en-IN"/>
                </w:rPr>
                <w:t>STATE</w:t>
              </w:r>
            </w:ins>
          </w:p>
        </w:tc>
        <w:tc>
          <w:tcPr>
            <w:tcW w:w="3900" w:type="dxa"/>
            <w:tcBorders>
              <w:top w:val="nil"/>
              <w:left w:val="nil"/>
              <w:bottom w:val="single" w:sz="4" w:space="0" w:color="A6A6A6"/>
              <w:right w:val="single" w:sz="4" w:space="0" w:color="A6A6A6"/>
            </w:tcBorders>
            <w:shd w:val="clear" w:color="000000" w:fill="A9D08E"/>
            <w:noWrap/>
            <w:vAlign w:val="bottom"/>
            <w:hideMark/>
          </w:tcPr>
          <w:p w14:paraId="64401470" w14:textId="77777777" w:rsidR="005F435D" w:rsidRPr="005F435D" w:rsidRDefault="005F435D" w:rsidP="005F435D">
            <w:pPr>
              <w:spacing w:after="0" w:line="240" w:lineRule="auto"/>
              <w:jc w:val="center"/>
              <w:rPr>
                <w:ins w:id="642" w:author="Sampathkumar Chinnaswamy" w:date="2023-07-04T15:14:00Z"/>
                <w:rFonts w:eastAsia="Times New Roman" w:cstheme="minorHAnsi"/>
                <w:color w:val="375623"/>
                <w:lang w:val="en-IN" w:eastAsia="en-IN"/>
              </w:rPr>
            </w:pPr>
            <w:ins w:id="643" w:author="Sampathkumar Chinnaswamy" w:date="2023-07-04T15:14:00Z">
              <w:r w:rsidRPr="005F435D">
                <w:rPr>
                  <w:rFonts w:eastAsia="Times New Roman" w:cstheme="minorHAnsi"/>
                  <w:color w:val="375623"/>
                  <w:lang w:val="en-IN" w:eastAsia="en-IN"/>
                </w:rPr>
                <w:t>Customer State</w:t>
              </w:r>
            </w:ins>
          </w:p>
        </w:tc>
      </w:tr>
      <w:tr w:rsidR="001530D3" w:rsidRPr="005F435D" w14:paraId="292BFB6D" w14:textId="77777777" w:rsidTr="005F435D">
        <w:trPr>
          <w:trHeight w:val="300"/>
          <w:ins w:id="644" w:author="Sampathkumar Chinnaswamy" w:date="2023-07-04T15:14:00Z"/>
        </w:trPr>
        <w:tc>
          <w:tcPr>
            <w:tcW w:w="1020" w:type="dxa"/>
            <w:tcBorders>
              <w:top w:val="nil"/>
              <w:left w:val="single" w:sz="4" w:space="0" w:color="A6A6A6"/>
              <w:bottom w:val="single" w:sz="4" w:space="0" w:color="A6A6A6"/>
              <w:right w:val="single" w:sz="4" w:space="0" w:color="A6A6A6"/>
            </w:tcBorders>
            <w:shd w:val="clear" w:color="000000" w:fill="A9D08E"/>
            <w:noWrap/>
            <w:vAlign w:val="bottom"/>
            <w:hideMark/>
          </w:tcPr>
          <w:p w14:paraId="4C9FD3BB" w14:textId="77777777" w:rsidR="005F435D" w:rsidRPr="005F435D" w:rsidRDefault="005F435D" w:rsidP="005F435D">
            <w:pPr>
              <w:spacing w:after="0" w:line="240" w:lineRule="auto"/>
              <w:jc w:val="center"/>
              <w:rPr>
                <w:ins w:id="645" w:author="Sampathkumar Chinnaswamy" w:date="2023-07-04T15:14:00Z"/>
                <w:rFonts w:eastAsia="Times New Roman" w:cstheme="minorHAnsi"/>
                <w:color w:val="375623"/>
                <w:sz w:val="20"/>
                <w:szCs w:val="20"/>
                <w:lang w:val="en-IN" w:eastAsia="en-IN"/>
              </w:rPr>
            </w:pPr>
            <w:ins w:id="646" w:author="Sampathkumar Chinnaswamy" w:date="2023-07-04T15:14:00Z">
              <w:r w:rsidRPr="005F435D">
                <w:rPr>
                  <w:rFonts w:eastAsia="Times New Roman" w:cstheme="minorHAnsi"/>
                  <w:color w:val="375623"/>
                  <w:sz w:val="20"/>
                  <w:szCs w:val="20"/>
                  <w:lang w:val="en-IN" w:eastAsia="en-IN"/>
                </w:rPr>
                <w:t>8</w:t>
              </w:r>
            </w:ins>
          </w:p>
        </w:tc>
        <w:tc>
          <w:tcPr>
            <w:tcW w:w="2080" w:type="dxa"/>
            <w:tcBorders>
              <w:top w:val="nil"/>
              <w:left w:val="nil"/>
              <w:bottom w:val="single" w:sz="4" w:space="0" w:color="A6A6A6"/>
              <w:right w:val="single" w:sz="4" w:space="0" w:color="A6A6A6"/>
            </w:tcBorders>
            <w:shd w:val="clear" w:color="000000" w:fill="A9D08E"/>
            <w:noWrap/>
            <w:vAlign w:val="bottom"/>
            <w:hideMark/>
          </w:tcPr>
          <w:p w14:paraId="2A8A8DF8" w14:textId="77777777" w:rsidR="005F435D" w:rsidRPr="005F435D" w:rsidRDefault="005F435D" w:rsidP="005F435D">
            <w:pPr>
              <w:spacing w:after="0" w:line="240" w:lineRule="auto"/>
              <w:jc w:val="center"/>
              <w:rPr>
                <w:ins w:id="647" w:author="Sampathkumar Chinnaswamy" w:date="2023-07-04T15:14:00Z"/>
                <w:rFonts w:eastAsia="Times New Roman" w:cstheme="minorHAnsi"/>
                <w:color w:val="375623"/>
                <w:sz w:val="20"/>
                <w:szCs w:val="20"/>
                <w:lang w:val="en-IN" w:eastAsia="en-IN"/>
              </w:rPr>
            </w:pPr>
            <w:ins w:id="648" w:author="Sampathkumar Chinnaswamy" w:date="2023-07-04T15:14:00Z">
              <w:r w:rsidRPr="005F435D">
                <w:rPr>
                  <w:rFonts w:eastAsia="Times New Roman" w:cstheme="minorHAnsi"/>
                  <w:color w:val="375623"/>
                  <w:sz w:val="20"/>
                  <w:szCs w:val="20"/>
                  <w:lang w:val="en-IN" w:eastAsia="en-IN"/>
                </w:rPr>
                <w:t>TRANSTYPE</w:t>
              </w:r>
            </w:ins>
          </w:p>
        </w:tc>
        <w:tc>
          <w:tcPr>
            <w:tcW w:w="3900" w:type="dxa"/>
            <w:tcBorders>
              <w:top w:val="nil"/>
              <w:left w:val="nil"/>
              <w:bottom w:val="single" w:sz="4" w:space="0" w:color="A6A6A6"/>
              <w:right w:val="single" w:sz="4" w:space="0" w:color="A6A6A6"/>
            </w:tcBorders>
            <w:shd w:val="clear" w:color="000000" w:fill="A9D08E"/>
            <w:noWrap/>
            <w:vAlign w:val="bottom"/>
            <w:hideMark/>
          </w:tcPr>
          <w:p w14:paraId="20751F30" w14:textId="77777777" w:rsidR="005F435D" w:rsidRPr="005F435D" w:rsidRDefault="005F435D" w:rsidP="005F435D">
            <w:pPr>
              <w:spacing w:after="0" w:line="240" w:lineRule="auto"/>
              <w:jc w:val="center"/>
              <w:rPr>
                <w:ins w:id="649" w:author="Sampathkumar Chinnaswamy" w:date="2023-07-04T15:14:00Z"/>
                <w:rFonts w:eastAsia="Times New Roman" w:cstheme="minorHAnsi"/>
                <w:color w:val="375623"/>
                <w:lang w:val="en-IN" w:eastAsia="en-IN"/>
              </w:rPr>
            </w:pPr>
            <w:ins w:id="650" w:author="Sampathkumar Chinnaswamy" w:date="2023-07-04T15:14:00Z">
              <w:r w:rsidRPr="005F435D">
                <w:rPr>
                  <w:rFonts w:eastAsia="Times New Roman" w:cstheme="minorHAnsi"/>
                  <w:color w:val="375623"/>
                  <w:lang w:val="en-IN" w:eastAsia="en-IN"/>
                </w:rPr>
                <w:t>Business Type (New Business, Renewal)</w:t>
              </w:r>
            </w:ins>
          </w:p>
        </w:tc>
      </w:tr>
      <w:tr w:rsidR="005F435D" w:rsidRPr="005F435D" w14:paraId="55840047" w14:textId="77777777" w:rsidTr="005F435D">
        <w:trPr>
          <w:trHeight w:val="300"/>
          <w:ins w:id="651" w:author="Sampathkumar Chinnaswamy" w:date="2023-07-04T15:14:00Z"/>
        </w:trPr>
        <w:tc>
          <w:tcPr>
            <w:tcW w:w="1020" w:type="dxa"/>
            <w:tcBorders>
              <w:top w:val="nil"/>
              <w:left w:val="single" w:sz="4" w:space="0" w:color="A6A6A6"/>
              <w:bottom w:val="single" w:sz="4" w:space="0" w:color="A6A6A6"/>
              <w:right w:val="single" w:sz="4" w:space="0" w:color="A6A6A6"/>
            </w:tcBorders>
            <w:shd w:val="clear" w:color="000000" w:fill="A9D08E"/>
            <w:noWrap/>
            <w:vAlign w:val="bottom"/>
            <w:hideMark/>
          </w:tcPr>
          <w:p w14:paraId="7DFCA0EE" w14:textId="77777777" w:rsidR="005F435D" w:rsidRPr="005F435D" w:rsidRDefault="005F435D" w:rsidP="005F435D">
            <w:pPr>
              <w:spacing w:after="0" w:line="240" w:lineRule="auto"/>
              <w:jc w:val="center"/>
              <w:rPr>
                <w:ins w:id="652" w:author="Sampathkumar Chinnaswamy" w:date="2023-07-04T15:14:00Z"/>
                <w:rFonts w:eastAsia="Times New Roman" w:cstheme="minorHAnsi"/>
                <w:color w:val="375623"/>
                <w:sz w:val="20"/>
                <w:szCs w:val="20"/>
                <w:lang w:val="en-IN" w:eastAsia="en-IN"/>
              </w:rPr>
            </w:pPr>
            <w:ins w:id="653" w:author="Sampathkumar Chinnaswamy" w:date="2023-07-04T15:14:00Z">
              <w:r w:rsidRPr="005F435D">
                <w:rPr>
                  <w:rFonts w:eastAsia="Times New Roman" w:cstheme="minorHAnsi"/>
                  <w:color w:val="375623"/>
                  <w:sz w:val="20"/>
                  <w:szCs w:val="20"/>
                  <w:lang w:val="en-IN" w:eastAsia="en-IN"/>
                </w:rPr>
                <w:t>9</w:t>
              </w:r>
            </w:ins>
          </w:p>
        </w:tc>
        <w:tc>
          <w:tcPr>
            <w:tcW w:w="2080" w:type="dxa"/>
            <w:tcBorders>
              <w:top w:val="nil"/>
              <w:left w:val="nil"/>
              <w:bottom w:val="single" w:sz="4" w:space="0" w:color="A6A6A6"/>
              <w:right w:val="single" w:sz="4" w:space="0" w:color="A6A6A6"/>
            </w:tcBorders>
            <w:shd w:val="clear" w:color="000000" w:fill="A9D08E"/>
            <w:noWrap/>
            <w:vAlign w:val="bottom"/>
            <w:hideMark/>
          </w:tcPr>
          <w:p w14:paraId="5FB6C3C5" w14:textId="77777777" w:rsidR="005F435D" w:rsidRPr="005F435D" w:rsidRDefault="005F435D" w:rsidP="005F435D">
            <w:pPr>
              <w:spacing w:after="0" w:line="240" w:lineRule="auto"/>
              <w:jc w:val="center"/>
              <w:rPr>
                <w:ins w:id="654" w:author="Sampathkumar Chinnaswamy" w:date="2023-07-04T15:14:00Z"/>
                <w:rFonts w:eastAsia="Times New Roman" w:cstheme="minorHAnsi"/>
                <w:color w:val="375623"/>
                <w:sz w:val="20"/>
                <w:szCs w:val="20"/>
                <w:lang w:val="en-IN" w:eastAsia="en-IN"/>
              </w:rPr>
            </w:pPr>
            <w:ins w:id="655" w:author="Sampathkumar Chinnaswamy" w:date="2023-07-04T15:14:00Z">
              <w:r w:rsidRPr="005F435D">
                <w:rPr>
                  <w:rFonts w:eastAsia="Times New Roman" w:cstheme="minorHAnsi"/>
                  <w:color w:val="375623"/>
                  <w:sz w:val="20"/>
                  <w:szCs w:val="20"/>
                  <w:lang w:val="en-IN" w:eastAsia="en-IN"/>
                </w:rPr>
                <w:t>VEHAGE</w:t>
              </w:r>
            </w:ins>
          </w:p>
        </w:tc>
        <w:tc>
          <w:tcPr>
            <w:tcW w:w="3900" w:type="dxa"/>
            <w:tcBorders>
              <w:top w:val="nil"/>
              <w:left w:val="nil"/>
              <w:bottom w:val="single" w:sz="4" w:space="0" w:color="A6A6A6"/>
              <w:right w:val="single" w:sz="4" w:space="0" w:color="A6A6A6"/>
            </w:tcBorders>
            <w:shd w:val="clear" w:color="000000" w:fill="A9D08E"/>
            <w:noWrap/>
            <w:vAlign w:val="bottom"/>
            <w:hideMark/>
          </w:tcPr>
          <w:p w14:paraId="01813968" w14:textId="77777777" w:rsidR="005F435D" w:rsidRPr="005F435D" w:rsidRDefault="005F435D" w:rsidP="005F435D">
            <w:pPr>
              <w:spacing w:after="0" w:line="240" w:lineRule="auto"/>
              <w:jc w:val="center"/>
              <w:rPr>
                <w:ins w:id="656" w:author="Sampathkumar Chinnaswamy" w:date="2023-07-04T15:14:00Z"/>
                <w:rFonts w:eastAsia="Times New Roman" w:cstheme="minorHAnsi"/>
                <w:color w:val="375623"/>
                <w:lang w:val="en-IN" w:eastAsia="en-IN"/>
              </w:rPr>
            </w:pPr>
            <w:ins w:id="657" w:author="Sampathkumar Chinnaswamy" w:date="2023-07-04T15:14:00Z">
              <w:r w:rsidRPr="005F435D">
                <w:rPr>
                  <w:rFonts w:eastAsia="Times New Roman" w:cstheme="minorHAnsi"/>
                  <w:color w:val="375623"/>
                  <w:lang w:val="en-IN" w:eastAsia="en-IN"/>
                </w:rPr>
                <w:t>Vehicle Age</w:t>
              </w:r>
            </w:ins>
          </w:p>
        </w:tc>
      </w:tr>
      <w:tr w:rsidR="001530D3" w:rsidRPr="005F435D" w14:paraId="054EBCAA" w14:textId="77777777" w:rsidTr="005F435D">
        <w:trPr>
          <w:trHeight w:val="300"/>
          <w:ins w:id="658" w:author="Sampathkumar Chinnaswamy" w:date="2023-07-04T15:14:00Z"/>
        </w:trPr>
        <w:tc>
          <w:tcPr>
            <w:tcW w:w="1020" w:type="dxa"/>
            <w:tcBorders>
              <w:top w:val="nil"/>
              <w:left w:val="single" w:sz="4" w:space="0" w:color="A6A6A6"/>
              <w:bottom w:val="single" w:sz="4" w:space="0" w:color="A6A6A6"/>
              <w:right w:val="single" w:sz="4" w:space="0" w:color="A6A6A6"/>
            </w:tcBorders>
            <w:shd w:val="clear" w:color="000000" w:fill="A9D08E"/>
            <w:noWrap/>
            <w:vAlign w:val="bottom"/>
            <w:hideMark/>
          </w:tcPr>
          <w:p w14:paraId="440B9828" w14:textId="77777777" w:rsidR="005F435D" w:rsidRPr="005F435D" w:rsidRDefault="005F435D" w:rsidP="005F435D">
            <w:pPr>
              <w:spacing w:after="0" w:line="240" w:lineRule="auto"/>
              <w:jc w:val="center"/>
              <w:rPr>
                <w:ins w:id="659" w:author="Sampathkumar Chinnaswamy" w:date="2023-07-04T15:14:00Z"/>
                <w:rFonts w:eastAsia="Times New Roman" w:cstheme="minorHAnsi"/>
                <w:color w:val="375623"/>
                <w:sz w:val="20"/>
                <w:szCs w:val="20"/>
                <w:lang w:val="en-IN" w:eastAsia="en-IN"/>
              </w:rPr>
            </w:pPr>
            <w:ins w:id="660" w:author="Sampathkumar Chinnaswamy" w:date="2023-07-04T15:14:00Z">
              <w:r w:rsidRPr="005F435D">
                <w:rPr>
                  <w:rFonts w:eastAsia="Times New Roman" w:cstheme="minorHAnsi"/>
                  <w:color w:val="375623"/>
                  <w:sz w:val="20"/>
                  <w:szCs w:val="20"/>
                  <w:lang w:val="en-IN" w:eastAsia="en-IN"/>
                </w:rPr>
                <w:t>10</w:t>
              </w:r>
            </w:ins>
          </w:p>
        </w:tc>
        <w:tc>
          <w:tcPr>
            <w:tcW w:w="2080" w:type="dxa"/>
            <w:tcBorders>
              <w:top w:val="nil"/>
              <w:left w:val="nil"/>
              <w:bottom w:val="single" w:sz="4" w:space="0" w:color="A6A6A6"/>
              <w:right w:val="single" w:sz="4" w:space="0" w:color="A6A6A6"/>
            </w:tcBorders>
            <w:shd w:val="clear" w:color="000000" w:fill="A9D08E"/>
            <w:noWrap/>
            <w:vAlign w:val="bottom"/>
            <w:hideMark/>
          </w:tcPr>
          <w:p w14:paraId="0BD91F36" w14:textId="77777777" w:rsidR="005F435D" w:rsidRPr="005F435D" w:rsidRDefault="005F435D" w:rsidP="005F435D">
            <w:pPr>
              <w:spacing w:after="0" w:line="240" w:lineRule="auto"/>
              <w:jc w:val="center"/>
              <w:rPr>
                <w:ins w:id="661" w:author="Sampathkumar Chinnaswamy" w:date="2023-07-04T15:14:00Z"/>
                <w:rFonts w:eastAsia="Times New Roman" w:cstheme="minorHAnsi"/>
                <w:color w:val="375623"/>
                <w:sz w:val="20"/>
                <w:szCs w:val="20"/>
                <w:lang w:val="en-IN" w:eastAsia="en-IN"/>
              </w:rPr>
            </w:pPr>
            <w:ins w:id="662" w:author="Sampathkumar Chinnaswamy" w:date="2023-07-04T15:14:00Z">
              <w:r w:rsidRPr="005F435D">
                <w:rPr>
                  <w:rFonts w:eastAsia="Times New Roman" w:cstheme="minorHAnsi"/>
                  <w:color w:val="375623"/>
                  <w:sz w:val="20"/>
                  <w:szCs w:val="20"/>
                  <w:lang w:val="en-IN" w:eastAsia="en-IN"/>
                </w:rPr>
                <w:t>VEHCAPVAL</w:t>
              </w:r>
            </w:ins>
          </w:p>
        </w:tc>
        <w:tc>
          <w:tcPr>
            <w:tcW w:w="3900" w:type="dxa"/>
            <w:tcBorders>
              <w:top w:val="nil"/>
              <w:left w:val="nil"/>
              <w:bottom w:val="single" w:sz="4" w:space="0" w:color="A6A6A6"/>
              <w:right w:val="single" w:sz="4" w:space="0" w:color="A6A6A6"/>
            </w:tcBorders>
            <w:shd w:val="clear" w:color="000000" w:fill="A9D08E"/>
            <w:noWrap/>
            <w:vAlign w:val="bottom"/>
            <w:hideMark/>
          </w:tcPr>
          <w:p w14:paraId="238F0494" w14:textId="77777777" w:rsidR="005F435D" w:rsidRPr="005F435D" w:rsidRDefault="005F435D" w:rsidP="005F435D">
            <w:pPr>
              <w:spacing w:after="0" w:line="240" w:lineRule="auto"/>
              <w:jc w:val="center"/>
              <w:rPr>
                <w:ins w:id="663" w:author="Sampathkumar Chinnaswamy" w:date="2023-07-04T15:14:00Z"/>
                <w:rFonts w:eastAsia="Times New Roman" w:cstheme="minorHAnsi"/>
                <w:color w:val="375623"/>
                <w:lang w:val="en-IN" w:eastAsia="en-IN"/>
              </w:rPr>
            </w:pPr>
            <w:ins w:id="664" w:author="Sampathkumar Chinnaswamy" w:date="2023-07-04T15:14:00Z">
              <w:r w:rsidRPr="005F435D">
                <w:rPr>
                  <w:rFonts w:eastAsia="Times New Roman" w:cstheme="minorHAnsi"/>
                  <w:color w:val="375623"/>
                  <w:lang w:val="en-IN" w:eastAsia="en-IN"/>
                </w:rPr>
                <w:t>Vehicle CC</w:t>
              </w:r>
            </w:ins>
          </w:p>
        </w:tc>
      </w:tr>
      <w:tr w:rsidR="005F435D" w:rsidRPr="005F435D" w14:paraId="18BA701C" w14:textId="77777777" w:rsidTr="005F435D">
        <w:trPr>
          <w:trHeight w:val="300"/>
          <w:ins w:id="665" w:author="Sampathkumar Chinnaswamy" w:date="2023-07-04T15:14:00Z"/>
        </w:trPr>
        <w:tc>
          <w:tcPr>
            <w:tcW w:w="1020" w:type="dxa"/>
            <w:tcBorders>
              <w:top w:val="nil"/>
              <w:left w:val="single" w:sz="4" w:space="0" w:color="A6A6A6"/>
              <w:bottom w:val="single" w:sz="4" w:space="0" w:color="A6A6A6"/>
              <w:right w:val="single" w:sz="4" w:space="0" w:color="A6A6A6"/>
            </w:tcBorders>
            <w:shd w:val="clear" w:color="000000" w:fill="A9D08E"/>
            <w:noWrap/>
            <w:vAlign w:val="bottom"/>
            <w:hideMark/>
          </w:tcPr>
          <w:p w14:paraId="2587CD9B" w14:textId="77777777" w:rsidR="005F435D" w:rsidRPr="005F435D" w:rsidRDefault="005F435D" w:rsidP="005F435D">
            <w:pPr>
              <w:spacing w:after="0" w:line="240" w:lineRule="auto"/>
              <w:jc w:val="center"/>
              <w:rPr>
                <w:ins w:id="666" w:author="Sampathkumar Chinnaswamy" w:date="2023-07-04T15:14:00Z"/>
                <w:rFonts w:eastAsia="Times New Roman" w:cstheme="minorHAnsi"/>
                <w:color w:val="375623"/>
                <w:sz w:val="20"/>
                <w:szCs w:val="20"/>
                <w:lang w:val="en-IN" w:eastAsia="en-IN"/>
              </w:rPr>
            </w:pPr>
            <w:ins w:id="667" w:author="Sampathkumar Chinnaswamy" w:date="2023-07-04T15:14:00Z">
              <w:r w:rsidRPr="005F435D">
                <w:rPr>
                  <w:rFonts w:eastAsia="Times New Roman" w:cstheme="minorHAnsi"/>
                  <w:color w:val="375623"/>
                  <w:sz w:val="20"/>
                  <w:szCs w:val="20"/>
                  <w:lang w:val="en-IN" w:eastAsia="en-IN"/>
                </w:rPr>
                <w:t>11</w:t>
              </w:r>
            </w:ins>
          </w:p>
        </w:tc>
        <w:tc>
          <w:tcPr>
            <w:tcW w:w="2080" w:type="dxa"/>
            <w:tcBorders>
              <w:top w:val="nil"/>
              <w:left w:val="nil"/>
              <w:bottom w:val="single" w:sz="4" w:space="0" w:color="A6A6A6"/>
              <w:right w:val="single" w:sz="4" w:space="0" w:color="A6A6A6"/>
            </w:tcBorders>
            <w:shd w:val="clear" w:color="000000" w:fill="A9D08E"/>
            <w:noWrap/>
            <w:vAlign w:val="bottom"/>
            <w:hideMark/>
          </w:tcPr>
          <w:p w14:paraId="65E77851" w14:textId="77777777" w:rsidR="005F435D" w:rsidRPr="005F435D" w:rsidRDefault="005F435D" w:rsidP="005F435D">
            <w:pPr>
              <w:spacing w:after="0" w:line="240" w:lineRule="auto"/>
              <w:jc w:val="center"/>
              <w:rPr>
                <w:ins w:id="668" w:author="Sampathkumar Chinnaswamy" w:date="2023-07-04T15:14:00Z"/>
                <w:rFonts w:eastAsia="Times New Roman" w:cstheme="minorHAnsi"/>
                <w:color w:val="375623"/>
                <w:sz w:val="20"/>
                <w:szCs w:val="20"/>
                <w:lang w:val="en-IN" w:eastAsia="en-IN"/>
              </w:rPr>
            </w:pPr>
            <w:ins w:id="669" w:author="Sampathkumar Chinnaswamy" w:date="2023-07-04T15:14:00Z">
              <w:r w:rsidRPr="005F435D">
                <w:rPr>
                  <w:rFonts w:eastAsia="Times New Roman" w:cstheme="minorHAnsi"/>
                  <w:color w:val="375623"/>
                  <w:sz w:val="20"/>
                  <w:szCs w:val="20"/>
                  <w:lang w:val="en-IN" w:eastAsia="en-IN"/>
                </w:rPr>
                <w:t>VEHMAKE</w:t>
              </w:r>
            </w:ins>
          </w:p>
        </w:tc>
        <w:tc>
          <w:tcPr>
            <w:tcW w:w="3900" w:type="dxa"/>
            <w:tcBorders>
              <w:top w:val="nil"/>
              <w:left w:val="nil"/>
              <w:bottom w:val="single" w:sz="4" w:space="0" w:color="A6A6A6"/>
              <w:right w:val="single" w:sz="4" w:space="0" w:color="A6A6A6"/>
            </w:tcBorders>
            <w:shd w:val="clear" w:color="000000" w:fill="A9D08E"/>
            <w:noWrap/>
            <w:vAlign w:val="bottom"/>
            <w:hideMark/>
          </w:tcPr>
          <w:p w14:paraId="7BFFA06D" w14:textId="77777777" w:rsidR="005F435D" w:rsidRPr="005F435D" w:rsidRDefault="005F435D" w:rsidP="005F435D">
            <w:pPr>
              <w:spacing w:after="0" w:line="240" w:lineRule="auto"/>
              <w:jc w:val="center"/>
              <w:rPr>
                <w:ins w:id="670" w:author="Sampathkumar Chinnaswamy" w:date="2023-07-04T15:14:00Z"/>
                <w:rFonts w:eastAsia="Times New Roman" w:cstheme="minorHAnsi"/>
                <w:color w:val="375623"/>
                <w:lang w:val="en-IN" w:eastAsia="en-IN"/>
              </w:rPr>
            </w:pPr>
            <w:ins w:id="671" w:author="Sampathkumar Chinnaswamy" w:date="2023-07-04T15:14:00Z">
              <w:r w:rsidRPr="005F435D">
                <w:rPr>
                  <w:rFonts w:eastAsia="Times New Roman" w:cstheme="minorHAnsi"/>
                  <w:color w:val="375623"/>
                  <w:lang w:val="en-IN" w:eastAsia="en-IN"/>
                </w:rPr>
                <w:t>Vehicle Make</w:t>
              </w:r>
            </w:ins>
          </w:p>
        </w:tc>
      </w:tr>
      <w:tr w:rsidR="001530D3" w:rsidRPr="005F435D" w14:paraId="2501CDCA" w14:textId="77777777" w:rsidTr="005F435D">
        <w:trPr>
          <w:trHeight w:val="300"/>
          <w:ins w:id="672" w:author="Sampathkumar Chinnaswamy" w:date="2023-07-04T15:14:00Z"/>
        </w:trPr>
        <w:tc>
          <w:tcPr>
            <w:tcW w:w="1020" w:type="dxa"/>
            <w:tcBorders>
              <w:top w:val="nil"/>
              <w:left w:val="single" w:sz="4" w:space="0" w:color="A6A6A6"/>
              <w:bottom w:val="single" w:sz="4" w:space="0" w:color="A6A6A6"/>
              <w:right w:val="single" w:sz="4" w:space="0" w:color="A6A6A6"/>
            </w:tcBorders>
            <w:shd w:val="clear" w:color="000000" w:fill="A9D08E"/>
            <w:noWrap/>
            <w:vAlign w:val="bottom"/>
            <w:hideMark/>
          </w:tcPr>
          <w:p w14:paraId="436B950C" w14:textId="77777777" w:rsidR="005F435D" w:rsidRPr="005F435D" w:rsidRDefault="005F435D" w:rsidP="005F435D">
            <w:pPr>
              <w:spacing w:after="0" w:line="240" w:lineRule="auto"/>
              <w:jc w:val="center"/>
              <w:rPr>
                <w:ins w:id="673" w:author="Sampathkumar Chinnaswamy" w:date="2023-07-04T15:14:00Z"/>
                <w:rFonts w:eastAsia="Times New Roman" w:cstheme="minorHAnsi"/>
                <w:color w:val="375623"/>
                <w:sz w:val="20"/>
                <w:szCs w:val="20"/>
                <w:lang w:val="en-IN" w:eastAsia="en-IN"/>
              </w:rPr>
            </w:pPr>
            <w:ins w:id="674" w:author="Sampathkumar Chinnaswamy" w:date="2023-07-04T15:14:00Z">
              <w:r w:rsidRPr="005F435D">
                <w:rPr>
                  <w:rFonts w:eastAsia="Times New Roman" w:cstheme="minorHAnsi"/>
                  <w:color w:val="375623"/>
                  <w:sz w:val="20"/>
                  <w:szCs w:val="20"/>
                  <w:lang w:val="en-IN" w:eastAsia="en-IN"/>
                </w:rPr>
                <w:t>12</w:t>
              </w:r>
            </w:ins>
          </w:p>
        </w:tc>
        <w:tc>
          <w:tcPr>
            <w:tcW w:w="2080" w:type="dxa"/>
            <w:tcBorders>
              <w:top w:val="nil"/>
              <w:left w:val="nil"/>
              <w:bottom w:val="single" w:sz="4" w:space="0" w:color="A6A6A6"/>
              <w:right w:val="single" w:sz="4" w:space="0" w:color="A6A6A6"/>
            </w:tcBorders>
            <w:shd w:val="clear" w:color="000000" w:fill="A9D08E"/>
            <w:noWrap/>
            <w:vAlign w:val="bottom"/>
            <w:hideMark/>
          </w:tcPr>
          <w:p w14:paraId="1141D404" w14:textId="77777777" w:rsidR="005F435D" w:rsidRPr="005F435D" w:rsidRDefault="005F435D" w:rsidP="005F435D">
            <w:pPr>
              <w:spacing w:after="0" w:line="240" w:lineRule="auto"/>
              <w:jc w:val="center"/>
              <w:rPr>
                <w:ins w:id="675" w:author="Sampathkumar Chinnaswamy" w:date="2023-07-04T15:14:00Z"/>
                <w:rFonts w:eastAsia="Times New Roman" w:cstheme="minorHAnsi"/>
                <w:color w:val="375623"/>
                <w:sz w:val="20"/>
                <w:szCs w:val="20"/>
                <w:lang w:val="en-IN" w:eastAsia="en-IN"/>
              </w:rPr>
            </w:pPr>
            <w:ins w:id="676" w:author="Sampathkumar Chinnaswamy" w:date="2023-07-04T15:14:00Z">
              <w:r w:rsidRPr="005F435D">
                <w:rPr>
                  <w:rFonts w:eastAsia="Times New Roman" w:cstheme="minorHAnsi"/>
                  <w:color w:val="375623"/>
                  <w:sz w:val="20"/>
                  <w:szCs w:val="20"/>
                  <w:lang w:val="en-IN" w:eastAsia="en-IN"/>
                </w:rPr>
                <w:t>VEHMODEL</w:t>
              </w:r>
            </w:ins>
          </w:p>
        </w:tc>
        <w:tc>
          <w:tcPr>
            <w:tcW w:w="3900" w:type="dxa"/>
            <w:tcBorders>
              <w:top w:val="nil"/>
              <w:left w:val="nil"/>
              <w:bottom w:val="single" w:sz="4" w:space="0" w:color="A6A6A6"/>
              <w:right w:val="single" w:sz="4" w:space="0" w:color="A6A6A6"/>
            </w:tcBorders>
            <w:shd w:val="clear" w:color="000000" w:fill="A9D08E"/>
            <w:noWrap/>
            <w:vAlign w:val="bottom"/>
            <w:hideMark/>
          </w:tcPr>
          <w:p w14:paraId="256F4B16" w14:textId="77777777" w:rsidR="005F435D" w:rsidRPr="005F435D" w:rsidRDefault="005F435D" w:rsidP="005F435D">
            <w:pPr>
              <w:spacing w:after="0" w:line="240" w:lineRule="auto"/>
              <w:jc w:val="center"/>
              <w:rPr>
                <w:ins w:id="677" w:author="Sampathkumar Chinnaswamy" w:date="2023-07-04T15:14:00Z"/>
                <w:rFonts w:eastAsia="Times New Roman" w:cstheme="minorHAnsi"/>
                <w:color w:val="375623"/>
                <w:lang w:val="en-IN" w:eastAsia="en-IN"/>
              </w:rPr>
            </w:pPr>
            <w:ins w:id="678" w:author="Sampathkumar Chinnaswamy" w:date="2023-07-04T15:14:00Z">
              <w:r w:rsidRPr="005F435D">
                <w:rPr>
                  <w:rFonts w:eastAsia="Times New Roman" w:cstheme="minorHAnsi"/>
                  <w:color w:val="375623"/>
                  <w:lang w:val="en-IN" w:eastAsia="en-IN"/>
                </w:rPr>
                <w:t>Vehicle Model</w:t>
              </w:r>
            </w:ins>
          </w:p>
        </w:tc>
      </w:tr>
      <w:tr w:rsidR="005F435D" w:rsidRPr="005F435D" w14:paraId="257446A4" w14:textId="77777777" w:rsidTr="005F435D">
        <w:trPr>
          <w:trHeight w:val="300"/>
          <w:ins w:id="679" w:author="Sampathkumar Chinnaswamy" w:date="2023-07-04T15:14:00Z"/>
        </w:trPr>
        <w:tc>
          <w:tcPr>
            <w:tcW w:w="1020" w:type="dxa"/>
            <w:tcBorders>
              <w:top w:val="nil"/>
              <w:left w:val="single" w:sz="4" w:space="0" w:color="A6A6A6"/>
              <w:bottom w:val="single" w:sz="4" w:space="0" w:color="A6A6A6"/>
              <w:right w:val="single" w:sz="4" w:space="0" w:color="A6A6A6"/>
            </w:tcBorders>
            <w:shd w:val="clear" w:color="000000" w:fill="A9D08E"/>
            <w:noWrap/>
            <w:vAlign w:val="bottom"/>
            <w:hideMark/>
          </w:tcPr>
          <w:p w14:paraId="57188A45" w14:textId="77777777" w:rsidR="005F435D" w:rsidRPr="005F435D" w:rsidRDefault="005F435D" w:rsidP="005F435D">
            <w:pPr>
              <w:spacing w:after="0" w:line="240" w:lineRule="auto"/>
              <w:jc w:val="center"/>
              <w:rPr>
                <w:ins w:id="680" w:author="Sampathkumar Chinnaswamy" w:date="2023-07-04T15:14:00Z"/>
                <w:rFonts w:eastAsia="Times New Roman" w:cstheme="minorHAnsi"/>
                <w:color w:val="375623"/>
                <w:sz w:val="20"/>
                <w:szCs w:val="20"/>
                <w:lang w:val="en-IN" w:eastAsia="en-IN"/>
              </w:rPr>
            </w:pPr>
            <w:ins w:id="681" w:author="Sampathkumar Chinnaswamy" w:date="2023-07-04T15:14:00Z">
              <w:r w:rsidRPr="005F435D">
                <w:rPr>
                  <w:rFonts w:eastAsia="Times New Roman" w:cstheme="minorHAnsi"/>
                  <w:color w:val="375623"/>
                  <w:sz w:val="20"/>
                  <w:szCs w:val="20"/>
                  <w:lang w:val="en-IN" w:eastAsia="en-IN"/>
                </w:rPr>
                <w:t>13</w:t>
              </w:r>
            </w:ins>
          </w:p>
        </w:tc>
        <w:tc>
          <w:tcPr>
            <w:tcW w:w="2080" w:type="dxa"/>
            <w:tcBorders>
              <w:top w:val="nil"/>
              <w:left w:val="nil"/>
              <w:bottom w:val="single" w:sz="4" w:space="0" w:color="A6A6A6"/>
              <w:right w:val="single" w:sz="4" w:space="0" w:color="A6A6A6"/>
            </w:tcBorders>
            <w:shd w:val="clear" w:color="000000" w:fill="A9D08E"/>
            <w:noWrap/>
            <w:vAlign w:val="bottom"/>
            <w:hideMark/>
          </w:tcPr>
          <w:p w14:paraId="637D506E" w14:textId="77777777" w:rsidR="005F435D" w:rsidRPr="005F435D" w:rsidRDefault="005F435D" w:rsidP="005F435D">
            <w:pPr>
              <w:spacing w:after="0" w:line="240" w:lineRule="auto"/>
              <w:jc w:val="center"/>
              <w:rPr>
                <w:ins w:id="682" w:author="Sampathkumar Chinnaswamy" w:date="2023-07-04T15:14:00Z"/>
                <w:rFonts w:eastAsia="Times New Roman" w:cstheme="minorHAnsi"/>
                <w:color w:val="375623"/>
                <w:sz w:val="20"/>
                <w:szCs w:val="20"/>
                <w:lang w:val="en-IN" w:eastAsia="en-IN"/>
              </w:rPr>
            </w:pPr>
            <w:ins w:id="683" w:author="Sampathkumar Chinnaswamy" w:date="2023-07-04T15:14:00Z">
              <w:r w:rsidRPr="005F435D">
                <w:rPr>
                  <w:rFonts w:eastAsia="Times New Roman" w:cstheme="minorHAnsi"/>
                  <w:color w:val="375623"/>
                  <w:sz w:val="20"/>
                  <w:szCs w:val="20"/>
                  <w:lang w:val="en-IN" w:eastAsia="en-IN"/>
                </w:rPr>
                <w:t>VEHSIWS</w:t>
              </w:r>
            </w:ins>
          </w:p>
        </w:tc>
        <w:tc>
          <w:tcPr>
            <w:tcW w:w="3900" w:type="dxa"/>
            <w:tcBorders>
              <w:top w:val="nil"/>
              <w:left w:val="nil"/>
              <w:bottom w:val="single" w:sz="4" w:space="0" w:color="A6A6A6"/>
              <w:right w:val="single" w:sz="4" w:space="0" w:color="A6A6A6"/>
            </w:tcBorders>
            <w:shd w:val="clear" w:color="000000" w:fill="A9D08E"/>
            <w:noWrap/>
            <w:vAlign w:val="bottom"/>
            <w:hideMark/>
          </w:tcPr>
          <w:p w14:paraId="59838438" w14:textId="77777777" w:rsidR="005F435D" w:rsidRPr="005F435D" w:rsidRDefault="005F435D" w:rsidP="005F435D">
            <w:pPr>
              <w:spacing w:after="0" w:line="240" w:lineRule="auto"/>
              <w:jc w:val="center"/>
              <w:rPr>
                <w:ins w:id="684" w:author="Sampathkumar Chinnaswamy" w:date="2023-07-04T15:14:00Z"/>
                <w:rFonts w:eastAsia="Times New Roman" w:cstheme="minorHAnsi"/>
                <w:color w:val="375623"/>
                <w:lang w:val="en-IN" w:eastAsia="en-IN"/>
              </w:rPr>
            </w:pPr>
            <w:ins w:id="685" w:author="Sampathkumar Chinnaswamy" w:date="2023-07-04T15:14:00Z">
              <w:r w:rsidRPr="005F435D">
                <w:rPr>
                  <w:rFonts w:eastAsia="Times New Roman" w:cstheme="minorHAnsi"/>
                  <w:color w:val="375623"/>
                  <w:lang w:val="en-IN" w:eastAsia="en-IN"/>
                </w:rPr>
                <w:t>Windscreen Sum Covered</w:t>
              </w:r>
            </w:ins>
          </w:p>
        </w:tc>
      </w:tr>
      <w:tr w:rsidR="001530D3" w:rsidRPr="005F435D" w14:paraId="06A6EF7C" w14:textId="77777777" w:rsidTr="005F435D">
        <w:trPr>
          <w:trHeight w:val="300"/>
          <w:ins w:id="686" w:author="Sampathkumar Chinnaswamy" w:date="2023-07-04T15:14:00Z"/>
        </w:trPr>
        <w:tc>
          <w:tcPr>
            <w:tcW w:w="1020" w:type="dxa"/>
            <w:tcBorders>
              <w:top w:val="nil"/>
              <w:left w:val="single" w:sz="4" w:space="0" w:color="A6A6A6"/>
              <w:bottom w:val="single" w:sz="4" w:space="0" w:color="A6A6A6"/>
              <w:right w:val="single" w:sz="4" w:space="0" w:color="A6A6A6"/>
            </w:tcBorders>
            <w:shd w:val="clear" w:color="000000" w:fill="A9D08E"/>
            <w:noWrap/>
            <w:vAlign w:val="bottom"/>
            <w:hideMark/>
          </w:tcPr>
          <w:p w14:paraId="78C6C370" w14:textId="77777777" w:rsidR="005F435D" w:rsidRPr="005F435D" w:rsidRDefault="005F435D" w:rsidP="005F435D">
            <w:pPr>
              <w:spacing w:after="0" w:line="240" w:lineRule="auto"/>
              <w:jc w:val="center"/>
              <w:rPr>
                <w:ins w:id="687" w:author="Sampathkumar Chinnaswamy" w:date="2023-07-04T15:14:00Z"/>
                <w:rFonts w:eastAsia="Times New Roman" w:cstheme="minorHAnsi"/>
                <w:color w:val="375623"/>
                <w:sz w:val="20"/>
                <w:szCs w:val="20"/>
                <w:lang w:val="en-IN" w:eastAsia="en-IN"/>
              </w:rPr>
            </w:pPr>
            <w:ins w:id="688" w:author="Sampathkumar Chinnaswamy" w:date="2023-07-04T15:14:00Z">
              <w:r w:rsidRPr="005F435D">
                <w:rPr>
                  <w:rFonts w:eastAsia="Times New Roman" w:cstheme="minorHAnsi"/>
                  <w:color w:val="375623"/>
                  <w:sz w:val="20"/>
                  <w:szCs w:val="20"/>
                  <w:lang w:val="en-IN" w:eastAsia="en-IN"/>
                </w:rPr>
                <w:t>14</w:t>
              </w:r>
            </w:ins>
          </w:p>
        </w:tc>
        <w:tc>
          <w:tcPr>
            <w:tcW w:w="2080" w:type="dxa"/>
            <w:tcBorders>
              <w:top w:val="nil"/>
              <w:left w:val="nil"/>
              <w:bottom w:val="single" w:sz="4" w:space="0" w:color="A6A6A6"/>
              <w:right w:val="single" w:sz="4" w:space="0" w:color="A6A6A6"/>
            </w:tcBorders>
            <w:shd w:val="clear" w:color="000000" w:fill="A9D08E"/>
            <w:noWrap/>
            <w:vAlign w:val="bottom"/>
            <w:hideMark/>
          </w:tcPr>
          <w:p w14:paraId="7C4492ED" w14:textId="77777777" w:rsidR="005F435D" w:rsidRPr="005F435D" w:rsidRDefault="005F435D" w:rsidP="005F435D">
            <w:pPr>
              <w:spacing w:after="0" w:line="240" w:lineRule="auto"/>
              <w:jc w:val="center"/>
              <w:rPr>
                <w:ins w:id="689" w:author="Sampathkumar Chinnaswamy" w:date="2023-07-04T15:14:00Z"/>
                <w:rFonts w:eastAsia="Times New Roman" w:cstheme="minorHAnsi"/>
                <w:color w:val="375623"/>
                <w:sz w:val="20"/>
                <w:szCs w:val="20"/>
                <w:lang w:val="en-IN" w:eastAsia="en-IN"/>
              </w:rPr>
            </w:pPr>
            <w:ins w:id="690" w:author="Sampathkumar Chinnaswamy" w:date="2023-07-04T15:14:00Z">
              <w:r w:rsidRPr="005F435D">
                <w:rPr>
                  <w:rFonts w:eastAsia="Times New Roman" w:cstheme="minorHAnsi"/>
                  <w:color w:val="375623"/>
                  <w:sz w:val="20"/>
                  <w:szCs w:val="20"/>
                  <w:lang w:val="en-IN" w:eastAsia="en-IN"/>
                </w:rPr>
                <w:t>VEHSEGMENT</w:t>
              </w:r>
            </w:ins>
          </w:p>
        </w:tc>
        <w:tc>
          <w:tcPr>
            <w:tcW w:w="3900" w:type="dxa"/>
            <w:tcBorders>
              <w:top w:val="nil"/>
              <w:left w:val="nil"/>
              <w:bottom w:val="single" w:sz="4" w:space="0" w:color="A6A6A6"/>
              <w:right w:val="single" w:sz="4" w:space="0" w:color="A6A6A6"/>
            </w:tcBorders>
            <w:shd w:val="clear" w:color="000000" w:fill="A9D08E"/>
            <w:noWrap/>
            <w:vAlign w:val="bottom"/>
            <w:hideMark/>
          </w:tcPr>
          <w:p w14:paraId="6DC57605" w14:textId="77777777" w:rsidR="005F435D" w:rsidRPr="005F435D" w:rsidRDefault="005F435D" w:rsidP="005F435D">
            <w:pPr>
              <w:spacing w:after="0" w:line="240" w:lineRule="auto"/>
              <w:jc w:val="center"/>
              <w:rPr>
                <w:ins w:id="691" w:author="Sampathkumar Chinnaswamy" w:date="2023-07-04T15:14:00Z"/>
                <w:rFonts w:eastAsia="Times New Roman" w:cstheme="minorHAnsi"/>
                <w:color w:val="375623"/>
                <w:lang w:val="en-IN" w:eastAsia="en-IN"/>
              </w:rPr>
            </w:pPr>
            <w:ins w:id="692" w:author="Sampathkumar Chinnaswamy" w:date="2023-07-04T15:14:00Z">
              <w:r w:rsidRPr="005F435D">
                <w:rPr>
                  <w:rFonts w:eastAsia="Times New Roman" w:cstheme="minorHAnsi"/>
                  <w:color w:val="375623"/>
                  <w:lang w:val="en-IN" w:eastAsia="en-IN"/>
                </w:rPr>
                <w:t>Vehicle Segment</w:t>
              </w:r>
            </w:ins>
          </w:p>
        </w:tc>
      </w:tr>
      <w:tr w:rsidR="005F435D" w:rsidRPr="005F435D" w14:paraId="3F9D77FE" w14:textId="77777777" w:rsidTr="005F435D">
        <w:trPr>
          <w:trHeight w:val="300"/>
          <w:ins w:id="693" w:author="Sampathkumar Chinnaswamy" w:date="2023-07-04T15:14:00Z"/>
        </w:trPr>
        <w:tc>
          <w:tcPr>
            <w:tcW w:w="1020" w:type="dxa"/>
            <w:tcBorders>
              <w:top w:val="nil"/>
              <w:left w:val="single" w:sz="4" w:space="0" w:color="A6A6A6"/>
              <w:bottom w:val="single" w:sz="4" w:space="0" w:color="A6A6A6"/>
              <w:right w:val="single" w:sz="4" w:space="0" w:color="A6A6A6"/>
            </w:tcBorders>
            <w:shd w:val="clear" w:color="000000" w:fill="A9D08E"/>
            <w:noWrap/>
            <w:vAlign w:val="bottom"/>
            <w:hideMark/>
          </w:tcPr>
          <w:p w14:paraId="7B57FBB3" w14:textId="77777777" w:rsidR="005F435D" w:rsidRPr="005F435D" w:rsidRDefault="005F435D" w:rsidP="005F435D">
            <w:pPr>
              <w:spacing w:after="0" w:line="240" w:lineRule="auto"/>
              <w:jc w:val="center"/>
              <w:rPr>
                <w:ins w:id="694" w:author="Sampathkumar Chinnaswamy" w:date="2023-07-04T15:14:00Z"/>
                <w:rFonts w:eastAsia="Times New Roman" w:cstheme="minorHAnsi"/>
                <w:color w:val="375623"/>
                <w:sz w:val="20"/>
                <w:szCs w:val="20"/>
                <w:lang w:val="en-IN" w:eastAsia="en-IN"/>
              </w:rPr>
            </w:pPr>
            <w:ins w:id="695" w:author="Sampathkumar Chinnaswamy" w:date="2023-07-04T15:14:00Z">
              <w:r w:rsidRPr="005F435D">
                <w:rPr>
                  <w:rFonts w:eastAsia="Times New Roman" w:cstheme="minorHAnsi"/>
                  <w:color w:val="375623"/>
                  <w:sz w:val="20"/>
                  <w:szCs w:val="20"/>
                  <w:lang w:val="en-IN" w:eastAsia="en-IN"/>
                </w:rPr>
                <w:t>15</w:t>
              </w:r>
            </w:ins>
          </w:p>
        </w:tc>
        <w:tc>
          <w:tcPr>
            <w:tcW w:w="2080" w:type="dxa"/>
            <w:tcBorders>
              <w:top w:val="nil"/>
              <w:left w:val="nil"/>
              <w:bottom w:val="single" w:sz="4" w:space="0" w:color="A6A6A6"/>
              <w:right w:val="single" w:sz="4" w:space="0" w:color="A6A6A6"/>
            </w:tcBorders>
            <w:shd w:val="clear" w:color="000000" w:fill="A9D08E"/>
            <w:noWrap/>
            <w:vAlign w:val="bottom"/>
            <w:hideMark/>
          </w:tcPr>
          <w:p w14:paraId="795FF32A" w14:textId="77777777" w:rsidR="005F435D" w:rsidRPr="005F435D" w:rsidRDefault="005F435D" w:rsidP="005F435D">
            <w:pPr>
              <w:spacing w:after="0" w:line="240" w:lineRule="auto"/>
              <w:jc w:val="center"/>
              <w:rPr>
                <w:ins w:id="696" w:author="Sampathkumar Chinnaswamy" w:date="2023-07-04T15:14:00Z"/>
                <w:rFonts w:eastAsia="Times New Roman" w:cstheme="minorHAnsi"/>
                <w:color w:val="375623"/>
                <w:sz w:val="20"/>
                <w:szCs w:val="20"/>
                <w:lang w:val="en-IN" w:eastAsia="en-IN"/>
              </w:rPr>
            </w:pPr>
            <w:ins w:id="697" w:author="Sampathkumar Chinnaswamy" w:date="2023-07-04T15:14:00Z">
              <w:r w:rsidRPr="005F435D">
                <w:rPr>
                  <w:rFonts w:eastAsia="Times New Roman" w:cstheme="minorHAnsi"/>
                  <w:color w:val="375623"/>
                  <w:sz w:val="20"/>
                  <w:szCs w:val="20"/>
                  <w:lang w:val="en-IN" w:eastAsia="en-IN"/>
                </w:rPr>
                <w:t>VEHSI</w:t>
              </w:r>
            </w:ins>
          </w:p>
        </w:tc>
        <w:tc>
          <w:tcPr>
            <w:tcW w:w="3900" w:type="dxa"/>
            <w:tcBorders>
              <w:top w:val="nil"/>
              <w:left w:val="nil"/>
              <w:bottom w:val="single" w:sz="4" w:space="0" w:color="A6A6A6"/>
              <w:right w:val="single" w:sz="4" w:space="0" w:color="A6A6A6"/>
            </w:tcBorders>
            <w:shd w:val="clear" w:color="000000" w:fill="A9D08E"/>
            <w:noWrap/>
            <w:vAlign w:val="bottom"/>
            <w:hideMark/>
          </w:tcPr>
          <w:p w14:paraId="71009D3F" w14:textId="77777777" w:rsidR="005F435D" w:rsidRPr="005F435D" w:rsidRDefault="005F435D" w:rsidP="005F435D">
            <w:pPr>
              <w:spacing w:after="0" w:line="240" w:lineRule="auto"/>
              <w:jc w:val="center"/>
              <w:rPr>
                <w:ins w:id="698" w:author="Sampathkumar Chinnaswamy" w:date="2023-07-04T15:14:00Z"/>
                <w:rFonts w:eastAsia="Times New Roman" w:cstheme="minorHAnsi"/>
                <w:color w:val="375623"/>
                <w:lang w:val="en-IN" w:eastAsia="en-IN"/>
              </w:rPr>
            </w:pPr>
            <w:ins w:id="699" w:author="Sampathkumar Chinnaswamy" w:date="2023-07-04T15:14:00Z">
              <w:r w:rsidRPr="005F435D">
                <w:rPr>
                  <w:rFonts w:eastAsia="Times New Roman" w:cstheme="minorHAnsi"/>
                  <w:color w:val="375623"/>
                  <w:lang w:val="en-IN" w:eastAsia="en-IN"/>
                </w:rPr>
                <w:t>Vehicle Sum Covered</w:t>
              </w:r>
            </w:ins>
          </w:p>
        </w:tc>
      </w:tr>
      <w:tr w:rsidR="001530D3" w:rsidRPr="005F435D" w14:paraId="2D871518" w14:textId="77777777" w:rsidTr="005F435D">
        <w:trPr>
          <w:trHeight w:val="300"/>
          <w:ins w:id="700" w:author="Sampathkumar Chinnaswamy" w:date="2023-07-04T15:14:00Z"/>
        </w:trPr>
        <w:tc>
          <w:tcPr>
            <w:tcW w:w="1020" w:type="dxa"/>
            <w:tcBorders>
              <w:top w:val="nil"/>
              <w:left w:val="single" w:sz="4" w:space="0" w:color="A6A6A6"/>
              <w:bottom w:val="single" w:sz="4" w:space="0" w:color="A6A6A6"/>
              <w:right w:val="single" w:sz="4" w:space="0" w:color="A6A6A6"/>
            </w:tcBorders>
            <w:shd w:val="clear" w:color="000000" w:fill="A9D08E"/>
            <w:noWrap/>
            <w:vAlign w:val="bottom"/>
            <w:hideMark/>
          </w:tcPr>
          <w:p w14:paraId="171119BA" w14:textId="77777777" w:rsidR="005F435D" w:rsidRPr="005F435D" w:rsidRDefault="005F435D" w:rsidP="005F435D">
            <w:pPr>
              <w:spacing w:after="0" w:line="240" w:lineRule="auto"/>
              <w:jc w:val="center"/>
              <w:rPr>
                <w:ins w:id="701" w:author="Sampathkumar Chinnaswamy" w:date="2023-07-04T15:14:00Z"/>
                <w:rFonts w:eastAsia="Times New Roman" w:cstheme="minorHAnsi"/>
                <w:color w:val="375623"/>
                <w:sz w:val="20"/>
                <w:szCs w:val="20"/>
                <w:lang w:val="en-IN" w:eastAsia="en-IN"/>
              </w:rPr>
            </w:pPr>
            <w:ins w:id="702" w:author="Sampathkumar Chinnaswamy" w:date="2023-07-04T15:14:00Z">
              <w:r w:rsidRPr="005F435D">
                <w:rPr>
                  <w:rFonts w:eastAsia="Times New Roman" w:cstheme="minorHAnsi"/>
                  <w:color w:val="375623"/>
                  <w:sz w:val="20"/>
                  <w:szCs w:val="20"/>
                  <w:lang w:val="en-IN" w:eastAsia="en-IN"/>
                </w:rPr>
                <w:t>16</w:t>
              </w:r>
            </w:ins>
          </w:p>
        </w:tc>
        <w:tc>
          <w:tcPr>
            <w:tcW w:w="2080" w:type="dxa"/>
            <w:tcBorders>
              <w:top w:val="nil"/>
              <w:left w:val="nil"/>
              <w:bottom w:val="single" w:sz="4" w:space="0" w:color="A6A6A6"/>
              <w:right w:val="single" w:sz="4" w:space="0" w:color="A6A6A6"/>
            </w:tcBorders>
            <w:shd w:val="clear" w:color="000000" w:fill="A9D08E"/>
            <w:noWrap/>
            <w:vAlign w:val="bottom"/>
            <w:hideMark/>
          </w:tcPr>
          <w:p w14:paraId="0614AEDE" w14:textId="77777777" w:rsidR="005F435D" w:rsidRPr="005F435D" w:rsidRDefault="005F435D" w:rsidP="005F435D">
            <w:pPr>
              <w:spacing w:after="0" w:line="240" w:lineRule="auto"/>
              <w:jc w:val="center"/>
              <w:rPr>
                <w:ins w:id="703" w:author="Sampathkumar Chinnaswamy" w:date="2023-07-04T15:14:00Z"/>
                <w:rFonts w:eastAsia="Times New Roman" w:cstheme="minorHAnsi"/>
                <w:color w:val="375623"/>
                <w:sz w:val="20"/>
                <w:szCs w:val="20"/>
                <w:lang w:val="en-IN" w:eastAsia="en-IN"/>
              </w:rPr>
            </w:pPr>
            <w:ins w:id="704" w:author="Sampathkumar Chinnaswamy" w:date="2023-07-04T15:14:00Z">
              <w:r w:rsidRPr="005F435D">
                <w:rPr>
                  <w:rFonts w:eastAsia="Times New Roman" w:cstheme="minorHAnsi"/>
                  <w:color w:val="375623"/>
                  <w:sz w:val="20"/>
                  <w:szCs w:val="20"/>
                  <w:lang w:val="en-IN" w:eastAsia="en-IN"/>
                </w:rPr>
                <w:t>Additional Factor 1</w:t>
              </w:r>
            </w:ins>
          </w:p>
        </w:tc>
        <w:tc>
          <w:tcPr>
            <w:tcW w:w="3900" w:type="dxa"/>
            <w:tcBorders>
              <w:top w:val="nil"/>
              <w:left w:val="nil"/>
              <w:bottom w:val="single" w:sz="4" w:space="0" w:color="A6A6A6"/>
              <w:right w:val="single" w:sz="4" w:space="0" w:color="A6A6A6"/>
            </w:tcBorders>
            <w:shd w:val="clear" w:color="000000" w:fill="A9D08E"/>
            <w:noWrap/>
            <w:vAlign w:val="bottom"/>
            <w:hideMark/>
          </w:tcPr>
          <w:p w14:paraId="62853A43" w14:textId="77777777" w:rsidR="005F435D" w:rsidRPr="005F435D" w:rsidRDefault="005F435D" w:rsidP="005F435D">
            <w:pPr>
              <w:spacing w:after="0" w:line="240" w:lineRule="auto"/>
              <w:jc w:val="center"/>
              <w:rPr>
                <w:ins w:id="705" w:author="Sampathkumar Chinnaswamy" w:date="2023-07-04T15:14:00Z"/>
                <w:rFonts w:eastAsia="Times New Roman" w:cstheme="minorHAnsi"/>
                <w:color w:val="375623"/>
                <w:lang w:val="en-IN" w:eastAsia="en-IN"/>
              </w:rPr>
            </w:pPr>
            <w:ins w:id="706" w:author="Sampathkumar Chinnaswamy" w:date="2023-07-04T15:14:00Z">
              <w:r w:rsidRPr="005F435D">
                <w:rPr>
                  <w:rFonts w:eastAsia="Times New Roman" w:cstheme="minorHAnsi"/>
                  <w:color w:val="375623"/>
                  <w:lang w:val="en-IN" w:eastAsia="en-IN"/>
                </w:rPr>
                <w:t>To Be Confirmed</w:t>
              </w:r>
            </w:ins>
          </w:p>
        </w:tc>
      </w:tr>
      <w:tr w:rsidR="005F435D" w:rsidRPr="005F435D" w14:paraId="2AFD7F7A" w14:textId="77777777" w:rsidTr="005F435D">
        <w:trPr>
          <w:trHeight w:val="300"/>
          <w:ins w:id="707" w:author="Sampathkumar Chinnaswamy" w:date="2023-07-04T15:14:00Z"/>
        </w:trPr>
        <w:tc>
          <w:tcPr>
            <w:tcW w:w="1020" w:type="dxa"/>
            <w:tcBorders>
              <w:top w:val="nil"/>
              <w:left w:val="single" w:sz="4" w:space="0" w:color="A6A6A6"/>
              <w:bottom w:val="single" w:sz="4" w:space="0" w:color="A6A6A6"/>
              <w:right w:val="single" w:sz="4" w:space="0" w:color="A6A6A6"/>
            </w:tcBorders>
            <w:shd w:val="clear" w:color="000000" w:fill="A9D08E"/>
            <w:noWrap/>
            <w:vAlign w:val="bottom"/>
            <w:hideMark/>
          </w:tcPr>
          <w:p w14:paraId="55E26649" w14:textId="77777777" w:rsidR="005F435D" w:rsidRPr="005F435D" w:rsidRDefault="005F435D" w:rsidP="005F435D">
            <w:pPr>
              <w:spacing w:after="0" w:line="240" w:lineRule="auto"/>
              <w:jc w:val="center"/>
              <w:rPr>
                <w:ins w:id="708" w:author="Sampathkumar Chinnaswamy" w:date="2023-07-04T15:14:00Z"/>
                <w:rFonts w:eastAsia="Times New Roman" w:cstheme="minorHAnsi"/>
                <w:color w:val="375623"/>
                <w:sz w:val="20"/>
                <w:szCs w:val="20"/>
                <w:lang w:val="en-IN" w:eastAsia="en-IN"/>
              </w:rPr>
            </w:pPr>
            <w:ins w:id="709" w:author="Sampathkumar Chinnaswamy" w:date="2023-07-04T15:14:00Z">
              <w:r w:rsidRPr="005F435D">
                <w:rPr>
                  <w:rFonts w:eastAsia="Times New Roman" w:cstheme="minorHAnsi"/>
                  <w:color w:val="375623"/>
                  <w:sz w:val="20"/>
                  <w:szCs w:val="20"/>
                  <w:lang w:val="en-IN" w:eastAsia="en-IN"/>
                </w:rPr>
                <w:t>17</w:t>
              </w:r>
            </w:ins>
          </w:p>
        </w:tc>
        <w:tc>
          <w:tcPr>
            <w:tcW w:w="2080" w:type="dxa"/>
            <w:tcBorders>
              <w:top w:val="nil"/>
              <w:left w:val="nil"/>
              <w:bottom w:val="single" w:sz="4" w:space="0" w:color="A6A6A6"/>
              <w:right w:val="single" w:sz="4" w:space="0" w:color="A6A6A6"/>
            </w:tcBorders>
            <w:shd w:val="clear" w:color="000000" w:fill="A9D08E"/>
            <w:noWrap/>
            <w:vAlign w:val="bottom"/>
            <w:hideMark/>
          </w:tcPr>
          <w:p w14:paraId="697AE312" w14:textId="77777777" w:rsidR="005F435D" w:rsidRPr="005F435D" w:rsidRDefault="005F435D" w:rsidP="005F435D">
            <w:pPr>
              <w:spacing w:after="0" w:line="240" w:lineRule="auto"/>
              <w:jc w:val="center"/>
              <w:rPr>
                <w:ins w:id="710" w:author="Sampathkumar Chinnaswamy" w:date="2023-07-04T15:14:00Z"/>
                <w:rFonts w:eastAsia="Times New Roman" w:cstheme="minorHAnsi"/>
                <w:color w:val="375623"/>
                <w:sz w:val="20"/>
                <w:szCs w:val="20"/>
                <w:lang w:val="en-IN" w:eastAsia="en-IN"/>
              </w:rPr>
            </w:pPr>
            <w:ins w:id="711" w:author="Sampathkumar Chinnaswamy" w:date="2023-07-04T15:14:00Z">
              <w:r w:rsidRPr="005F435D">
                <w:rPr>
                  <w:rFonts w:eastAsia="Times New Roman" w:cstheme="minorHAnsi"/>
                  <w:color w:val="375623"/>
                  <w:sz w:val="20"/>
                  <w:szCs w:val="20"/>
                  <w:lang w:val="en-IN" w:eastAsia="en-IN"/>
                </w:rPr>
                <w:t>Additional Factor 2</w:t>
              </w:r>
            </w:ins>
          </w:p>
        </w:tc>
        <w:tc>
          <w:tcPr>
            <w:tcW w:w="3900" w:type="dxa"/>
            <w:tcBorders>
              <w:top w:val="nil"/>
              <w:left w:val="nil"/>
              <w:bottom w:val="single" w:sz="4" w:space="0" w:color="A6A6A6"/>
              <w:right w:val="single" w:sz="4" w:space="0" w:color="A6A6A6"/>
            </w:tcBorders>
            <w:shd w:val="clear" w:color="000000" w:fill="A9D08E"/>
            <w:noWrap/>
            <w:vAlign w:val="bottom"/>
            <w:hideMark/>
          </w:tcPr>
          <w:p w14:paraId="2A66209A" w14:textId="77777777" w:rsidR="005F435D" w:rsidRPr="005F435D" w:rsidRDefault="005F435D" w:rsidP="005F435D">
            <w:pPr>
              <w:spacing w:after="0" w:line="240" w:lineRule="auto"/>
              <w:jc w:val="center"/>
              <w:rPr>
                <w:ins w:id="712" w:author="Sampathkumar Chinnaswamy" w:date="2023-07-04T15:14:00Z"/>
                <w:rFonts w:eastAsia="Times New Roman" w:cstheme="minorHAnsi"/>
                <w:color w:val="375623"/>
                <w:lang w:val="en-IN" w:eastAsia="en-IN"/>
              </w:rPr>
            </w:pPr>
            <w:ins w:id="713" w:author="Sampathkumar Chinnaswamy" w:date="2023-07-04T15:14:00Z">
              <w:r w:rsidRPr="005F435D">
                <w:rPr>
                  <w:rFonts w:eastAsia="Times New Roman" w:cstheme="minorHAnsi"/>
                  <w:color w:val="375623"/>
                  <w:lang w:val="en-IN" w:eastAsia="en-IN"/>
                </w:rPr>
                <w:t>To Be Confirmed</w:t>
              </w:r>
            </w:ins>
          </w:p>
        </w:tc>
      </w:tr>
      <w:tr w:rsidR="001530D3" w:rsidRPr="005F435D" w14:paraId="547C7086" w14:textId="77777777" w:rsidTr="005F435D">
        <w:trPr>
          <w:trHeight w:val="300"/>
          <w:ins w:id="714" w:author="Sampathkumar Chinnaswamy" w:date="2023-07-04T15:14:00Z"/>
        </w:trPr>
        <w:tc>
          <w:tcPr>
            <w:tcW w:w="1020" w:type="dxa"/>
            <w:tcBorders>
              <w:top w:val="nil"/>
              <w:left w:val="single" w:sz="4" w:space="0" w:color="A6A6A6"/>
              <w:bottom w:val="single" w:sz="4" w:space="0" w:color="A6A6A6"/>
              <w:right w:val="single" w:sz="4" w:space="0" w:color="A6A6A6"/>
            </w:tcBorders>
            <w:shd w:val="clear" w:color="000000" w:fill="A9D08E"/>
            <w:noWrap/>
            <w:vAlign w:val="bottom"/>
            <w:hideMark/>
          </w:tcPr>
          <w:p w14:paraId="5A102264" w14:textId="77777777" w:rsidR="005F435D" w:rsidRPr="005F435D" w:rsidRDefault="005F435D" w:rsidP="005F435D">
            <w:pPr>
              <w:spacing w:after="0" w:line="240" w:lineRule="auto"/>
              <w:jc w:val="center"/>
              <w:rPr>
                <w:ins w:id="715" w:author="Sampathkumar Chinnaswamy" w:date="2023-07-04T15:14:00Z"/>
                <w:rFonts w:eastAsia="Times New Roman" w:cstheme="minorHAnsi"/>
                <w:color w:val="375623"/>
                <w:sz w:val="20"/>
                <w:szCs w:val="20"/>
                <w:lang w:val="en-IN" w:eastAsia="en-IN"/>
              </w:rPr>
            </w:pPr>
            <w:ins w:id="716" w:author="Sampathkumar Chinnaswamy" w:date="2023-07-04T15:14:00Z">
              <w:r w:rsidRPr="005F435D">
                <w:rPr>
                  <w:rFonts w:eastAsia="Times New Roman" w:cstheme="minorHAnsi"/>
                  <w:color w:val="375623"/>
                  <w:sz w:val="20"/>
                  <w:szCs w:val="20"/>
                  <w:lang w:val="en-IN" w:eastAsia="en-IN"/>
                </w:rPr>
                <w:t>18</w:t>
              </w:r>
            </w:ins>
          </w:p>
        </w:tc>
        <w:tc>
          <w:tcPr>
            <w:tcW w:w="2080" w:type="dxa"/>
            <w:tcBorders>
              <w:top w:val="nil"/>
              <w:left w:val="nil"/>
              <w:bottom w:val="single" w:sz="4" w:space="0" w:color="A6A6A6"/>
              <w:right w:val="single" w:sz="4" w:space="0" w:color="A6A6A6"/>
            </w:tcBorders>
            <w:shd w:val="clear" w:color="000000" w:fill="A9D08E"/>
            <w:noWrap/>
            <w:vAlign w:val="bottom"/>
            <w:hideMark/>
          </w:tcPr>
          <w:p w14:paraId="38044393" w14:textId="77777777" w:rsidR="005F435D" w:rsidRPr="005F435D" w:rsidRDefault="005F435D" w:rsidP="005F435D">
            <w:pPr>
              <w:spacing w:after="0" w:line="240" w:lineRule="auto"/>
              <w:jc w:val="center"/>
              <w:rPr>
                <w:ins w:id="717" w:author="Sampathkumar Chinnaswamy" w:date="2023-07-04T15:14:00Z"/>
                <w:rFonts w:eastAsia="Times New Roman" w:cstheme="minorHAnsi"/>
                <w:color w:val="375623"/>
                <w:sz w:val="20"/>
                <w:szCs w:val="20"/>
                <w:lang w:val="en-IN" w:eastAsia="en-IN"/>
              </w:rPr>
            </w:pPr>
            <w:ins w:id="718" w:author="Sampathkumar Chinnaswamy" w:date="2023-07-04T15:14:00Z">
              <w:r w:rsidRPr="005F435D">
                <w:rPr>
                  <w:rFonts w:eastAsia="Times New Roman" w:cstheme="minorHAnsi"/>
                  <w:color w:val="375623"/>
                  <w:sz w:val="20"/>
                  <w:szCs w:val="20"/>
                  <w:lang w:val="en-IN" w:eastAsia="en-IN"/>
                </w:rPr>
                <w:t>Additional Factor 3</w:t>
              </w:r>
            </w:ins>
          </w:p>
        </w:tc>
        <w:tc>
          <w:tcPr>
            <w:tcW w:w="3900" w:type="dxa"/>
            <w:tcBorders>
              <w:top w:val="nil"/>
              <w:left w:val="nil"/>
              <w:bottom w:val="single" w:sz="4" w:space="0" w:color="A6A6A6"/>
              <w:right w:val="single" w:sz="4" w:space="0" w:color="A6A6A6"/>
            </w:tcBorders>
            <w:shd w:val="clear" w:color="000000" w:fill="A9D08E"/>
            <w:noWrap/>
            <w:vAlign w:val="bottom"/>
            <w:hideMark/>
          </w:tcPr>
          <w:p w14:paraId="16A131CD" w14:textId="77777777" w:rsidR="005F435D" w:rsidRPr="005F435D" w:rsidRDefault="005F435D" w:rsidP="005F435D">
            <w:pPr>
              <w:spacing w:after="0" w:line="240" w:lineRule="auto"/>
              <w:jc w:val="center"/>
              <w:rPr>
                <w:ins w:id="719" w:author="Sampathkumar Chinnaswamy" w:date="2023-07-04T15:14:00Z"/>
                <w:rFonts w:eastAsia="Times New Roman" w:cstheme="minorHAnsi"/>
                <w:color w:val="375623"/>
                <w:lang w:val="en-IN" w:eastAsia="en-IN"/>
              </w:rPr>
            </w:pPr>
            <w:ins w:id="720" w:author="Sampathkumar Chinnaswamy" w:date="2023-07-04T15:14:00Z">
              <w:r w:rsidRPr="005F435D">
                <w:rPr>
                  <w:rFonts w:eastAsia="Times New Roman" w:cstheme="minorHAnsi"/>
                  <w:color w:val="375623"/>
                  <w:lang w:val="en-IN" w:eastAsia="en-IN"/>
                </w:rPr>
                <w:t>To Be Confirmed</w:t>
              </w:r>
            </w:ins>
          </w:p>
        </w:tc>
      </w:tr>
      <w:tr w:rsidR="005F435D" w:rsidRPr="005F435D" w14:paraId="5BB41473" w14:textId="77777777" w:rsidTr="005F435D">
        <w:trPr>
          <w:trHeight w:val="300"/>
          <w:ins w:id="721" w:author="Sampathkumar Chinnaswamy" w:date="2023-07-04T15:14:00Z"/>
        </w:trPr>
        <w:tc>
          <w:tcPr>
            <w:tcW w:w="1020" w:type="dxa"/>
            <w:tcBorders>
              <w:top w:val="nil"/>
              <w:left w:val="single" w:sz="4" w:space="0" w:color="A6A6A6"/>
              <w:bottom w:val="single" w:sz="4" w:space="0" w:color="A6A6A6"/>
              <w:right w:val="single" w:sz="4" w:space="0" w:color="A6A6A6"/>
            </w:tcBorders>
            <w:shd w:val="clear" w:color="000000" w:fill="A9D08E"/>
            <w:noWrap/>
            <w:vAlign w:val="bottom"/>
            <w:hideMark/>
          </w:tcPr>
          <w:p w14:paraId="4189E8F5" w14:textId="77777777" w:rsidR="005F435D" w:rsidRPr="005F435D" w:rsidRDefault="005F435D" w:rsidP="005F435D">
            <w:pPr>
              <w:spacing w:after="0" w:line="240" w:lineRule="auto"/>
              <w:jc w:val="center"/>
              <w:rPr>
                <w:ins w:id="722" w:author="Sampathkumar Chinnaswamy" w:date="2023-07-04T15:14:00Z"/>
                <w:rFonts w:eastAsia="Times New Roman" w:cstheme="minorHAnsi"/>
                <w:color w:val="375623"/>
                <w:sz w:val="20"/>
                <w:szCs w:val="20"/>
                <w:lang w:val="en-IN" w:eastAsia="en-IN"/>
              </w:rPr>
            </w:pPr>
            <w:ins w:id="723" w:author="Sampathkumar Chinnaswamy" w:date="2023-07-04T15:14:00Z">
              <w:r w:rsidRPr="005F435D">
                <w:rPr>
                  <w:rFonts w:eastAsia="Times New Roman" w:cstheme="minorHAnsi"/>
                  <w:color w:val="375623"/>
                  <w:sz w:val="20"/>
                  <w:szCs w:val="20"/>
                  <w:lang w:val="en-IN" w:eastAsia="en-IN"/>
                </w:rPr>
                <w:t>19</w:t>
              </w:r>
            </w:ins>
          </w:p>
        </w:tc>
        <w:tc>
          <w:tcPr>
            <w:tcW w:w="2080" w:type="dxa"/>
            <w:tcBorders>
              <w:top w:val="nil"/>
              <w:left w:val="nil"/>
              <w:bottom w:val="single" w:sz="4" w:space="0" w:color="A6A6A6"/>
              <w:right w:val="single" w:sz="4" w:space="0" w:color="A6A6A6"/>
            </w:tcBorders>
            <w:shd w:val="clear" w:color="000000" w:fill="A9D08E"/>
            <w:noWrap/>
            <w:vAlign w:val="bottom"/>
            <w:hideMark/>
          </w:tcPr>
          <w:p w14:paraId="62BAD35F" w14:textId="77777777" w:rsidR="005F435D" w:rsidRPr="005F435D" w:rsidRDefault="005F435D" w:rsidP="005F435D">
            <w:pPr>
              <w:spacing w:after="0" w:line="240" w:lineRule="auto"/>
              <w:jc w:val="center"/>
              <w:rPr>
                <w:ins w:id="724" w:author="Sampathkumar Chinnaswamy" w:date="2023-07-04T15:14:00Z"/>
                <w:rFonts w:eastAsia="Times New Roman" w:cstheme="minorHAnsi"/>
                <w:color w:val="375623"/>
                <w:sz w:val="20"/>
                <w:szCs w:val="20"/>
                <w:lang w:val="en-IN" w:eastAsia="en-IN"/>
              </w:rPr>
            </w:pPr>
            <w:ins w:id="725" w:author="Sampathkumar Chinnaswamy" w:date="2023-07-04T15:14:00Z">
              <w:r w:rsidRPr="005F435D">
                <w:rPr>
                  <w:rFonts w:eastAsia="Times New Roman" w:cstheme="minorHAnsi"/>
                  <w:color w:val="375623"/>
                  <w:sz w:val="20"/>
                  <w:szCs w:val="20"/>
                  <w:lang w:val="en-IN" w:eastAsia="en-IN"/>
                </w:rPr>
                <w:t>Additional Factor 4</w:t>
              </w:r>
            </w:ins>
          </w:p>
        </w:tc>
        <w:tc>
          <w:tcPr>
            <w:tcW w:w="3900" w:type="dxa"/>
            <w:tcBorders>
              <w:top w:val="nil"/>
              <w:left w:val="nil"/>
              <w:bottom w:val="single" w:sz="4" w:space="0" w:color="A6A6A6"/>
              <w:right w:val="single" w:sz="4" w:space="0" w:color="A6A6A6"/>
            </w:tcBorders>
            <w:shd w:val="clear" w:color="000000" w:fill="A9D08E"/>
            <w:noWrap/>
            <w:vAlign w:val="bottom"/>
            <w:hideMark/>
          </w:tcPr>
          <w:p w14:paraId="344BD195" w14:textId="77777777" w:rsidR="005F435D" w:rsidRPr="005F435D" w:rsidRDefault="005F435D" w:rsidP="005F435D">
            <w:pPr>
              <w:spacing w:after="0" w:line="240" w:lineRule="auto"/>
              <w:jc w:val="center"/>
              <w:rPr>
                <w:ins w:id="726" w:author="Sampathkumar Chinnaswamy" w:date="2023-07-04T15:14:00Z"/>
                <w:rFonts w:eastAsia="Times New Roman" w:cstheme="minorHAnsi"/>
                <w:color w:val="375623"/>
                <w:lang w:val="en-IN" w:eastAsia="en-IN"/>
              </w:rPr>
            </w:pPr>
            <w:ins w:id="727" w:author="Sampathkumar Chinnaswamy" w:date="2023-07-04T15:14:00Z">
              <w:r w:rsidRPr="005F435D">
                <w:rPr>
                  <w:rFonts w:eastAsia="Times New Roman" w:cstheme="minorHAnsi"/>
                  <w:color w:val="375623"/>
                  <w:lang w:val="en-IN" w:eastAsia="en-IN"/>
                </w:rPr>
                <w:t>To Be Confirmed</w:t>
              </w:r>
            </w:ins>
          </w:p>
        </w:tc>
      </w:tr>
      <w:tr w:rsidR="001530D3" w:rsidRPr="005F435D" w14:paraId="01E976DB" w14:textId="77777777" w:rsidTr="005F435D">
        <w:trPr>
          <w:trHeight w:val="300"/>
          <w:ins w:id="728" w:author="Sampathkumar Chinnaswamy" w:date="2023-07-04T15:14:00Z"/>
        </w:trPr>
        <w:tc>
          <w:tcPr>
            <w:tcW w:w="1020" w:type="dxa"/>
            <w:tcBorders>
              <w:top w:val="nil"/>
              <w:left w:val="single" w:sz="4" w:space="0" w:color="A6A6A6"/>
              <w:bottom w:val="single" w:sz="4" w:space="0" w:color="A6A6A6"/>
              <w:right w:val="single" w:sz="4" w:space="0" w:color="A6A6A6"/>
            </w:tcBorders>
            <w:shd w:val="clear" w:color="000000" w:fill="A9D08E"/>
            <w:noWrap/>
            <w:vAlign w:val="bottom"/>
            <w:hideMark/>
          </w:tcPr>
          <w:p w14:paraId="26815905" w14:textId="77777777" w:rsidR="005F435D" w:rsidRPr="005F435D" w:rsidRDefault="005F435D" w:rsidP="005F435D">
            <w:pPr>
              <w:spacing w:after="0" w:line="240" w:lineRule="auto"/>
              <w:jc w:val="center"/>
              <w:rPr>
                <w:ins w:id="729" w:author="Sampathkumar Chinnaswamy" w:date="2023-07-04T15:14:00Z"/>
                <w:rFonts w:eastAsia="Times New Roman" w:cstheme="minorHAnsi"/>
                <w:color w:val="375623"/>
                <w:sz w:val="20"/>
                <w:szCs w:val="20"/>
                <w:lang w:val="en-IN" w:eastAsia="en-IN"/>
              </w:rPr>
            </w:pPr>
            <w:ins w:id="730" w:author="Sampathkumar Chinnaswamy" w:date="2023-07-04T15:14:00Z">
              <w:r w:rsidRPr="005F435D">
                <w:rPr>
                  <w:rFonts w:eastAsia="Times New Roman" w:cstheme="minorHAnsi"/>
                  <w:color w:val="375623"/>
                  <w:sz w:val="20"/>
                  <w:szCs w:val="20"/>
                  <w:lang w:val="en-IN" w:eastAsia="en-IN"/>
                </w:rPr>
                <w:t>20</w:t>
              </w:r>
            </w:ins>
          </w:p>
        </w:tc>
        <w:tc>
          <w:tcPr>
            <w:tcW w:w="2080" w:type="dxa"/>
            <w:tcBorders>
              <w:top w:val="nil"/>
              <w:left w:val="nil"/>
              <w:bottom w:val="single" w:sz="4" w:space="0" w:color="A6A6A6"/>
              <w:right w:val="single" w:sz="4" w:space="0" w:color="A6A6A6"/>
            </w:tcBorders>
            <w:shd w:val="clear" w:color="000000" w:fill="A9D08E"/>
            <w:noWrap/>
            <w:vAlign w:val="bottom"/>
            <w:hideMark/>
          </w:tcPr>
          <w:p w14:paraId="4B40D51B" w14:textId="77777777" w:rsidR="005F435D" w:rsidRPr="005F435D" w:rsidRDefault="005F435D" w:rsidP="005F435D">
            <w:pPr>
              <w:spacing w:after="0" w:line="240" w:lineRule="auto"/>
              <w:jc w:val="center"/>
              <w:rPr>
                <w:ins w:id="731" w:author="Sampathkumar Chinnaswamy" w:date="2023-07-04T15:14:00Z"/>
                <w:rFonts w:eastAsia="Times New Roman" w:cstheme="minorHAnsi"/>
                <w:color w:val="375623"/>
                <w:sz w:val="20"/>
                <w:szCs w:val="20"/>
                <w:lang w:val="en-IN" w:eastAsia="en-IN"/>
              </w:rPr>
            </w:pPr>
            <w:ins w:id="732" w:author="Sampathkumar Chinnaswamy" w:date="2023-07-04T15:14:00Z">
              <w:r w:rsidRPr="005F435D">
                <w:rPr>
                  <w:rFonts w:eastAsia="Times New Roman" w:cstheme="minorHAnsi"/>
                  <w:color w:val="375623"/>
                  <w:sz w:val="20"/>
                  <w:szCs w:val="20"/>
                  <w:lang w:val="en-IN" w:eastAsia="en-IN"/>
                </w:rPr>
                <w:t>Additional Factor 5</w:t>
              </w:r>
            </w:ins>
          </w:p>
        </w:tc>
        <w:tc>
          <w:tcPr>
            <w:tcW w:w="3900" w:type="dxa"/>
            <w:tcBorders>
              <w:top w:val="nil"/>
              <w:left w:val="nil"/>
              <w:bottom w:val="single" w:sz="4" w:space="0" w:color="A6A6A6"/>
              <w:right w:val="single" w:sz="4" w:space="0" w:color="A6A6A6"/>
            </w:tcBorders>
            <w:shd w:val="clear" w:color="000000" w:fill="A9D08E"/>
            <w:noWrap/>
            <w:vAlign w:val="bottom"/>
            <w:hideMark/>
          </w:tcPr>
          <w:p w14:paraId="113C40CE" w14:textId="77777777" w:rsidR="005F435D" w:rsidRPr="005F435D" w:rsidRDefault="005F435D" w:rsidP="005F435D">
            <w:pPr>
              <w:spacing w:after="0" w:line="240" w:lineRule="auto"/>
              <w:jc w:val="center"/>
              <w:rPr>
                <w:ins w:id="733" w:author="Sampathkumar Chinnaswamy" w:date="2023-07-04T15:14:00Z"/>
                <w:rFonts w:eastAsia="Times New Roman" w:cstheme="minorHAnsi"/>
                <w:color w:val="375623"/>
                <w:lang w:val="en-IN" w:eastAsia="en-IN"/>
              </w:rPr>
            </w:pPr>
            <w:ins w:id="734" w:author="Sampathkumar Chinnaswamy" w:date="2023-07-04T15:14:00Z">
              <w:r w:rsidRPr="005F435D">
                <w:rPr>
                  <w:rFonts w:eastAsia="Times New Roman" w:cstheme="minorHAnsi"/>
                  <w:color w:val="375623"/>
                  <w:lang w:val="en-IN" w:eastAsia="en-IN"/>
                </w:rPr>
                <w:t>To Be Confirmed</w:t>
              </w:r>
            </w:ins>
          </w:p>
        </w:tc>
      </w:tr>
    </w:tbl>
    <w:p w14:paraId="29FAD307" w14:textId="77777777" w:rsidR="00A57002" w:rsidRDefault="00A57002" w:rsidP="00A57002">
      <w:pPr>
        <w:rPr>
          <w:ins w:id="735" w:author="Sampathkumar Chinnaswamy" w:date="2023-07-04T15:15:00Z"/>
        </w:rPr>
      </w:pPr>
    </w:p>
    <w:p w14:paraId="0D638E5B" w14:textId="303DA72B" w:rsidR="005F435D" w:rsidRPr="000217DE" w:rsidRDefault="005F435D" w:rsidP="00A57002">
      <w:ins w:id="736" w:author="Sampathkumar Chinnaswamy" w:date="2023-07-04T15:17:00Z">
        <w:r>
          <w:t xml:space="preserve">Note: </w:t>
        </w:r>
      </w:ins>
      <w:ins w:id="737" w:author="Sampathkumar Chinnaswamy" w:date="2023-07-04T15:15:00Z">
        <w:r>
          <w:t xml:space="preserve">Additional Factors can be </w:t>
        </w:r>
      </w:ins>
      <w:ins w:id="738" w:author="Sampathkumar Chinnaswamy" w:date="2023-07-04T15:17:00Z">
        <w:r>
          <w:t>used in future</w:t>
        </w:r>
      </w:ins>
    </w:p>
    <w:p w14:paraId="7C82F2E5" w14:textId="739A9C1A" w:rsidR="000861C2" w:rsidRDefault="000861C2" w:rsidP="000861C2">
      <w:pPr>
        <w:spacing w:after="0"/>
        <w:rPr>
          <w:ins w:id="739" w:author="Sampathkumar Chinnaswamy" w:date="2023-06-23T10:16:00Z"/>
        </w:rPr>
      </w:pPr>
    </w:p>
    <w:p w14:paraId="304D3840" w14:textId="6188D60E" w:rsidR="00A022A8" w:rsidRPr="000217DE" w:rsidDel="00301E03" w:rsidRDefault="00A022A8" w:rsidP="00301E03">
      <w:pPr>
        <w:spacing w:after="0"/>
        <w:rPr>
          <w:del w:id="740" w:author="Sampathkumar Chinnaswamy" w:date="2023-06-23T10:12:00Z"/>
          <w:rFonts w:eastAsiaTheme="majorEastAsia" w:cstheme="majorBidi"/>
          <w:b/>
          <w:bCs/>
          <w:iCs/>
          <w:color w:val="000000" w:themeColor="text1"/>
        </w:rPr>
      </w:pPr>
      <w:del w:id="741" w:author="Sampathkumar Chinnaswamy" w:date="2023-06-23T10:12:00Z">
        <w:r w:rsidRPr="000217DE" w:rsidDel="00301E03">
          <w:br w:type="page"/>
        </w:r>
      </w:del>
    </w:p>
    <w:p w14:paraId="167E6F44" w14:textId="1E1C2FED" w:rsidR="00A57002" w:rsidRPr="000217DE" w:rsidRDefault="00A57002" w:rsidP="000128E9">
      <w:pPr>
        <w:pStyle w:val="Heading4"/>
      </w:pPr>
      <w:r w:rsidRPr="000217DE">
        <w:lastRenderedPageBreak/>
        <w:t>Type</w:t>
      </w:r>
      <w:r w:rsidR="000128E9" w:rsidRPr="000217DE">
        <w:t>s</w:t>
      </w:r>
      <w:r w:rsidRPr="000217DE">
        <w:t xml:space="preserve"> of </w:t>
      </w:r>
      <w:r w:rsidR="000128E9" w:rsidRPr="000217DE">
        <w:t xml:space="preserve">Pricing </w:t>
      </w:r>
      <w:r w:rsidRPr="000217DE">
        <w:t>Factor</w:t>
      </w:r>
    </w:p>
    <w:p w14:paraId="0B7F2E44" w14:textId="11EFD7C4" w:rsidR="00A57002" w:rsidRPr="000217DE" w:rsidRDefault="006E7701" w:rsidP="00AE6579">
      <w:pPr>
        <w:pStyle w:val="ListParagraph"/>
        <w:numPr>
          <w:ilvl w:val="0"/>
          <w:numId w:val="4"/>
        </w:numPr>
      </w:pPr>
      <w:r w:rsidRPr="000217DE">
        <w:t xml:space="preserve">Single Dimension Rating Factor </w:t>
      </w:r>
      <w:r w:rsidR="009B0E2D" w:rsidRPr="000217DE">
        <w:t xml:space="preserve">as per section </w:t>
      </w:r>
      <w:hyperlink w:anchor="_Pricing_Factors" w:history="1">
        <w:r w:rsidR="009B0E2D" w:rsidRPr="000217DE">
          <w:rPr>
            <w:rStyle w:val="Hyperlink"/>
          </w:rPr>
          <w:t>Pricing Factors</w:t>
        </w:r>
      </w:hyperlink>
    </w:p>
    <w:p w14:paraId="78825F14" w14:textId="0269CF57" w:rsidR="008D1E92" w:rsidRPr="000217DE" w:rsidRDefault="009B0E2D" w:rsidP="00AE6579">
      <w:pPr>
        <w:pStyle w:val="ListParagraph"/>
        <w:numPr>
          <w:ilvl w:val="0"/>
          <w:numId w:val="4"/>
        </w:numPr>
      </w:pPr>
      <w:r w:rsidRPr="000217DE">
        <w:t xml:space="preserve">Two </w:t>
      </w:r>
      <w:ins w:id="742" w:author="Sampathkumar Chinnaswamy" w:date="2023-06-22T14:53:00Z">
        <w:r w:rsidR="00436054">
          <w:t xml:space="preserve">/ Three </w:t>
        </w:r>
      </w:ins>
      <w:r w:rsidR="006E7701" w:rsidRPr="000217DE">
        <w:t xml:space="preserve">Dimensional Rating Factors </w:t>
      </w:r>
      <w:r w:rsidR="008D1E92" w:rsidRPr="000217DE">
        <w:t xml:space="preserve"> </w:t>
      </w:r>
      <w:commentRangeStart w:id="743"/>
      <w:commentRangeStart w:id="744"/>
      <w:r w:rsidRPr="000217DE">
        <w:t xml:space="preserve">as below </w:t>
      </w:r>
    </w:p>
    <w:p w14:paraId="7020F2F2" w14:textId="3C867EA6" w:rsidR="006E7701" w:rsidRPr="000217DE" w:rsidRDefault="008D1E92" w:rsidP="00AE6579">
      <w:pPr>
        <w:pStyle w:val="ListParagraph"/>
        <w:numPr>
          <w:ilvl w:val="1"/>
          <w:numId w:val="4"/>
        </w:numPr>
      </w:pPr>
      <w:r w:rsidRPr="000217DE">
        <w:t>Insured Age and Gender</w:t>
      </w:r>
    </w:p>
    <w:p w14:paraId="0EB56DDD" w14:textId="1B6F8D9B" w:rsidR="008D1E92" w:rsidRPr="000217DE" w:rsidRDefault="008D1E92" w:rsidP="00AE6579">
      <w:pPr>
        <w:pStyle w:val="ListParagraph"/>
        <w:numPr>
          <w:ilvl w:val="1"/>
          <w:numId w:val="4"/>
        </w:numPr>
      </w:pPr>
      <w:r w:rsidRPr="000217DE">
        <w:t>Insured Age and Vehicle Age</w:t>
      </w:r>
      <w:commentRangeEnd w:id="743"/>
      <w:r w:rsidR="00073E45">
        <w:rPr>
          <w:rStyle w:val="CommentReference"/>
        </w:rPr>
        <w:commentReference w:id="743"/>
      </w:r>
      <w:commentRangeEnd w:id="744"/>
      <w:r w:rsidR="00572B72">
        <w:rPr>
          <w:rStyle w:val="CommentReference"/>
        </w:rPr>
        <w:commentReference w:id="744"/>
      </w:r>
    </w:p>
    <w:p w14:paraId="61447CAB" w14:textId="54EAC937" w:rsidR="008D1E92" w:rsidRPr="000217DE" w:rsidRDefault="009D1EAE" w:rsidP="00AE6579">
      <w:pPr>
        <w:pStyle w:val="ListParagraph"/>
        <w:numPr>
          <w:ilvl w:val="1"/>
          <w:numId w:val="4"/>
        </w:numPr>
      </w:pPr>
      <w:commentRangeStart w:id="745"/>
      <w:commentRangeStart w:id="746"/>
      <w:r w:rsidRPr="000217DE">
        <w:t xml:space="preserve">Insured Age, </w:t>
      </w:r>
      <w:r w:rsidR="008D1E92" w:rsidRPr="000217DE">
        <w:t>Mode</w:t>
      </w:r>
      <w:r w:rsidRPr="000217DE">
        <w:t>l</w:t>
      </w:r>
      <w:r w:rsidR="008D1E92" w:rsidRPr="000217DE">
        <w:t xml:space="preserve"> and Vehicle </w:t>
      </w:r>
      <w:commentRangeEnd w:id="745"/>
      <w:r w:rsidR="00073E45">
        <w:rPr>
          <w:rStyle w:val="CommentReference"/>
        </w:rPr>
        <w:commentReference w:id="745"/>
      </w:r>
      <w:commentRangeEnd w:id="746"/>
      <w:r w:rsidR="00572B72">
        <w:rPr>
          <w:rStyle w:val="CommentReference"/>
        </w:rPr>
        <w:commentReference w:id="746"/>
      </w:r>
      <w:r w:rsidR="008D1E92" w:rsidRPr="000217DE">
        <w:t>Age</w:t>
      </w:r>
      <w:del w:id="747" w:author="Sampathkumar Chinnaswamy" w:date="2023-06-23T11:32:00Z">
        <w:r w:rsidR="008D1E92" w:rsidRPr="000217DE" w:rsidDel="00572B72">
          <w:delText xml:space="preserve"> </w:delText>
        </w:r>
        <w:r w:rsidR="008D1E92" w:rsidRPr="000217DE" w:rsidDel="00572B72">
          <w:rPr>
            <w:sz w:val="18"/>
            <w:szCs w:val="18"/>
          </w:rPr>
          <w:delText xml:space="preserve">*** TIGB to confirm whether Insured </w:delText>
        </w:r>
        <w:commentRangeStart w:id="748"/>
        <w:commentRangeStart w:id="749"/>
        <w:r w:rsidR="008D1E92" w:rsidRPr="000217DE" w:rsidDel="00572B72">
          <w:rPr>
            <w:sz w:val="18"/>
            <w:szCs w:val="18"/>
          </w:rPr>
          <w:delText>Age required as we have 0 in the sample sh</w:delText>
        </w:r>
        <w:commentRangeEnd w:id="748"/>
        <w:r w:rsidR="00AD5A51" w:rsidDel="00572B72">
          <w:rPr>
            <w:rStyle w:val="CommentReference"/>
          </w:rPr>
          <w:commentReference w:id="748"/>
        </w:r>
      </w:del>
      <w:commentRangeEnd w:id="749"/>
      <w:r w:rsidR="00572B72">
        <w:rPr>
          <w:rStyle w:val="CommentReference"/>
        </w:rPr>
        <w:commentReference w:id="749"/>
      </w:r>
      <w:del w:id="750" w:author="Sampathkumar Chinnaswamy" w:date="2023-06-23T11:32:00Z">
        <w:r w:rsidR="008D1E92" w:rsidRPr="000217DE" w:rsidDel="00572B72">
          <w:rPr>
            <w:sz w:val="18"/>
            <w:szCs w:val="18"/>
          </w:rPr>
          <w:delText>eet</w:delText>
        </w:r>
      </w:del>
      <w:r w:rsidR="008D1E92" w:rsidRPr="000217DE">
        <w:t xml:space="preserve"> </w:t>
      </w:r>
    </w:p>
    <w:p w14:paraId="170A9D01" w14:textId="3935443C" w:rsidR="00A57002" w:rsidRPr="000217DE" w:rsidRDefault="00A57002" w:rsidP="00AE6579">
      <w:pPr>
        <w:pStyle w:val="ListParagraph"/>
        <w:numPr>
          <w:ilvl w:val="0"/>
          <w:numId w:val="4"/>
        </w:numPr>
      </w:pPr>
      <w:r w:rsidRPr="000217DE">
        <w:t>Piecewise Rating Factor - applicable only for Sum Insured</w:t>
      </w:r>
      <w:r w:rsidR="009B0E2D" w:rsidRPr="000217DE">
        <w:t xml:space="preserve"> </w:t>
      </w:r>
    </w:p>
    <w:p w14:paraId="0D35F75F" w14:textId="77777777" w:rsidR="00A57002" w:rsidRPr="000217DE" w:rsidRDefault="00A57002" w:rsidP="00A57002">
      <w:pPr>
        <w:pStyle w:val="ListParagraph"/>
        <w:ind w:left="360"/>
      </w:pPr>
      <w:r w:rsidRPr="000217DE">
        <w:t>Note: In one Pricing Serial Number, for the Factor Sum Insured,  Piecewise Rating can be applied and in the another Pricing Code for the same Factor Sum Insured,  Single Dimension Rating Factor can be applied.</w:t>
      </w:r>
    </w:p>
    <w:p w14:paraId="6CB28EC3" w14:textId="77777777" w:rsidR="00F76A82" w:rsidRPr="00EE7978" w:rsidRDefault="006E7701" w:rsidP="00AE6579">
      <w:pPr>
        <w:pStyle w:val="ListParagraph"/>
        <w:numPr>
          <w:ilvl w:val="0"/>
          <w:numId w:val="4"/>
        </w:numPr>
        <w:rPr>
          <w:ins w:id="751" w:author="Sampathkumar Chinnaswamy" w:date="2023-06-23T11:18:00Z"/>
        </w:rPr>
      </w:pPr>
      <w:r w:rsidRPr="00EE7978">
        <w:t xml:space="preserve">N-Dimension Rating Factor </w:t>
      </w:r>
    </w:p>
    <w:p w14:paraId="1AA3BA9D" w14:textId="2C8D6292" w:rsidR="00F76A82" w:rsidRPr="00EE7978" w:rsidRDefault="00F76A82" w:rsidP="00AE6579">
      <w:pPr>
        <w:pStyle w:val="ListParagraph"/>
        <w:numPr>
          <w:ilvl w:val="0"/>
          <w:numId w:val="4"/>
        </w:numPr>
        <w:rPr>
          <w:ins w:id="752" w:author="Sampathkumar Chinnaswamy" w:date="2023-06-23T11:18:00Z"/>
        </w:rPr>
      </w:pPr>
      <w:ins w:id="753" w:author="Sampathkumar Chinnaswamy" w:date="2023-06-23T11:18:00Z">
        <w:r w:rsidRPr="00EE7978">
          <w:t>User can add any other two / three / multi dimension factors in future</w:t>
        </w:r>
      </w:ins>
    </w:p>
    <w:p w14:paraId="6EC7386E" w14:textId="258E6995" w:rsidR="00EE7978" w:rsidRDefault="00EE7978">
      <w:pPr>
        <w:rPr>
          <w:ins w:id="754" w:author="Sampathkumar Chinnaswamy" w:date="2023-06-23T11:28:00Z"/>
          <w:rFonts w:eastAsiaTheme="majorEastAsia" w:cstheme="majorBidi"/>
          <w:color w:val="000000" w:themeColor="text1"/>
        </w:rPr>
      </w:pPr>
      <w:ins w:id="755" w:author="Sampathkumar Chinnaswamy" w:date="2023-06-23T11:28:00Z">
        <w:r>
          <w:rPr>
            <w:b/>
            <w:bCs/>
            <w:iCs/>
          </w:rPr>
          <w:br w:type="page"/>
        </w:r>
      </w:ins>
    </w:p>
    <w:p w14:paraId="637533DF" w14:textId="26F260EE" w:rsidR="00436054" w:rsidRPr="00C12E54" w:rsidDel="006107B4" w:rsidRDefault="00A1014A" w:rsidP="00AE6579">
      <w:pPr>
        <w:pStyle w:val="ListParagraph"/>
        <w:numPr>
          <w:ilvl w:val="0"/>
          <w:numId w:val="4"/>
        </w:numPr>
        <w:rPr>
          <w:del w:id="756" w:author="Sampathkumar Chinnaswamy" w:date="2023-06-23T10:16:00Z"/>
        </w:rPr>
      </w:pPr>
      <w:ins w:id="757" w:author="Sampathkumar Chinnaswamy" w:date="2023-06-26T13:56:00Z">
        <w:r w:rsidRPr="00C12E54">
          <w:lastRenderedPageBreak/>
          <w:t xml:space="preserve">Parameter </w:t>
        </w:r>
      </w:ins>
    </w:p>
    <w:p w14:paraId="76F2BF17" w14:textId="39214E8F" w:rsidR="002C2060" w:rsidRPr="00C12E54" w:rsidRDefault="002C2060" w:rsidP="007C13A6">
      <w:pPr>
        <w:pStyle w:val="Heading4"/>
      </w:pPr>
      <w:commentRangeStart w:id="758"/>
      <w:commentRangeStart w:id="759"/>
      <w:r w:rsidRPr="00C12E54">
        <w:t xml:space="preserve">Value </w:t>
      </w:r>
      <w:ins w:id="760" w:author="Sampathkumar Chinnaswamy" w:date="2023-06-23T11:27:00Z">
        <w:r w:rsidR="00EE7978" w:rsidRPr="00C12E54">
          <w:t xml:space="preserve">and </w:t>
        </w:r>
      </w:ins>
      <w:ins w:id="761" w:author="Sampathkumar Chinnaswamy" w:date="2023-06-26T13:56:00Z">
        <w:r w:rsidR="00A1014A" w:rsidRPr="00C12E54">
          <w:t xml:space="preserve">Co-Efficient Value </w:t>
        </w:r>
      </w:ins>
      <w:r w:rsidRPr="00C12E54">
        <w:t>for the Pricing Factors</w:t>
      </w:r>
      <w:commentRangeEnd w:id="758"/>
      <w:r w:rsidR="00073E45" w:rsidRPr="00C12E54">
        <w:rPr>
          <w:rStyle w:val="CommentReference"/>
          <w:rFonts w:eastAsiaTheme="minorEastAsia" w:cstheme="minorBidi"/>
          <w:b w:val="0"/>
          <w:bCs w:val="0"/>
          <w:iCs w:val="0"/>
          <w:color w:val="auto"/>
        </w:rPr>
        <w:commentReference w:id="758"/>
      </w:r>
      <w:commentRangeEnd w:id="759"/>
      <w:r w:rsidR="007F4A38" w:rsidRPr="00C12E54">
        <w:rPr>
          <w:rStyle w:val="CommentReference"/>
          <w:rFonts w:eastAsiaTheme="minorEastAsia" w:cstheme="minorBidi"/>
          <w:b w:val="0"/>
          <w:bCs w:val="0"/>
          <w:iCs w:val="0"/>
          <w:color w:val="auto"/>
        </w:rPr>
        <w:commentReference w:id="759"/>
      </w:r>
      <w:ins w:id="762" w:author="Sampathkumar Chinnaswamy" w:date="2023-06-21T19:27:00Z">
        <w:r w:rsidR="00EE7978" w:rsidRPr="00C12E54">
          <w:t xml:space="preserve"> </w:t>
        </w:r>
      </w:ins>
    </w:p>
    <w:p w14:paraId="1F3313E6" w14:textId="4640977D" w:rsidR="00983FDB" w:rsidRDefault="00EE7978" w:rsidP="00AE6579">
      <w:pPr>
        <w:pStyle w:val="ListParagraph"/>
        <w:numPr>
          <w:ilvl w:val="0"/>
          <w:numId w:val="4"/>
        </w:numPr>
        <w:rPr>
          <w:ins w:id="763" w:author="Sampathkumar Chinnaswamy" w:date="2023-06-26T13:47:00Z"/>
        </w:rPr>
      </w:pPr>
      <w:ins w:id="764" w:author="Sampathkumar Chinnaswamy" w:date="2023-06-23T11:19:00Z">
        <w:r w:rsidRPr="00EE7978">
          <w:t xml:space="preserve">The system shall allow to </w:t>
        </w:r>
      </w:ins>
      <w:ins w:id="765" w:author="Sampathkumar Chinnaswamy" w:date="2023-06-23T11:20:00Z">
        <w:r w:rsidRPr="00EE7978">
          <w:t xml:space="preserve">maintain the </w:t>
        </w:r>
      </w:ins>
      <w:ins w:id="766" w:author="Sampathkumar Chinnaswamy" w:date="2023-06-26T13:52:00Z">
        <w:r w:rsidR="00983FDB">
          <w:t xml:space="preserve">Pricing </w:t>
        </w:r>
      </w:ins>
      <w:ins w:id="767" w:author="Sampathkumar Chinnaswamy" w:date="2023-06-26T13:53:00Z">
        <w:r w:rsidR="00983FDB">
          <w:t>Factor</w:t>
        </w:r>
      </w:ins>
      <w:ins w:id="768" w:author="Sampathkumar Chinnaswamy" w:date="2023-06-26T13:55:00Z">
        <w:r w:rsidR="00983FDB">
          <w:t>s</w:t>
        </w:r>
      </w:ins>
      <w:ins w:id="769" w:author="Sampathkumar Chinnaswamy" w:date="2023-06-26T13:53:00Z">
        <w:r w:rsidR="00983FDB">
          <w:t xml:space="preserve"> (Example, </w:t>
        </w:r>
      </w:ins>
      <w:ins w:id="770" w:author="Sampathkumar Chinnaswamy" w:date="2023-06-26T13:54:00Z">
        <w:r w:rsidR="00983FDB">
          <w:t xml:space="preserve">Factor Code: </w:t>
        </w:r>
      </w:ins>
      <w:ins w:id="771" w:author="Sampathkumar Chinnaswamy" w:date="2023-06-26T13:53:00Z">
        <w:r w:rsidR="00983FDB">
          <w:t xml:space="preserve">Age), </w:t>
        </w:r>
      </w:ins>
      <w:del w:id="772" w:author="Sampathkumar Chinnaswamy" w:date="2023-06-23T11:20:00Z">
        <w:r w:rsidR="002C2060" w:rsidRPr="00EE7978" w:rsidDel="00EE7978">
          <w:delText xml:space="preserve">The </w:delText>
        </w:r>
      </w:del>
      <w:ins w:id="773" w:author="Sampathkumar Chinnaswamy" w:date="2023-06-23T11:29:00Z">
        <w:r>
          <w:t xml:space="preserve">Parameter </w:t>
        </w:r>
      </w:ins>
      <w:ins w:id="774" w:author="Sampathkumar Chinnaswamy" w:date="2023-06-23T11:28:00Z">
        <w:r>
          <w:t xml:space="preserve">Value </w:t>
        </w:r>
      </w:ins>
      <w:ins w:id="775" w:author="Sampathkumar Chinnaswamy" w:date="2023-06-26T13:52:00Z">
        <w:r w:rsidR="00983FDB">
          <w:t xml:space="preserve">(Min Value: 17; Max Value 20) </w:t>
        </w:r>
      </w:ins>
      <w:del w:id="776" w:author="Sampathkumar Chinnaswamy" w:date="2023-06-23T11:28:00Z">
        <w:r w:rsidR="002C2060" w:rsidRPr="00EE7978" w:rsidDel="00EE7978">
          <w:delText>V</w:delText>
        </w:r>
      </w:del>
      <w:ins w:id="777" w:author="Sampathkumar Chinnaswamy" w:date="2023-06-23T11:29:00Z">
        <w:r>
          <w:t xml:space="preserve">and Co-efficient </w:t>
        </w:r>
      </w:ins>
      <w:del w:id="778" w:author="Sampathkumar Chinnaswamy" w:date="2023-06-23T11:29:00Z">
        <w:r w:rsidR="002C2060" w:rsidRPr="00EE7978" w:rsidDel="00EE7978">
          <w:delText xml:space="preserve">alue for </w:delText>
        </w:r>
      </w:del>
      <w:ins w:id="779" w:author="Sampathkumar Chinnaswamy" w:date="2023-06-23T11:29:00Z">
        <w:r>
          <w:t xml:space="preserve">value for </w:t>
        </w:r>
      </w:ins>
      <w:ins w:id="780" w:author="Sampathkumar Chinnaswamy" w:date="2023-06-26T13:54:00Z">
        <w:r w:rsidR="00983FDB">
          <w:t xml:space="preserve">each De-Tariff Coverage Code </w:t>
        </w:r>
      </w:ins>
      <w:del w:id="781" w:author="Sampathkumar Chinnaswamy" w:date="2023-06-23T11:29:00Z">
        <w:r w:rsidR="002C2060" w:rsidRPr="00EE7978" w:rsidDel="00EE7978">
          <w:delText xml:space="preserve">the </w:delText>
        </w:r>
      </w:del>
      <w:del w:id="782" w:author="Sampathkumar Chinnaswamy" w:date="2023-06-26T13:55:00Z">
        <w:r w:rsidR="002C2060" w:rsidRPr="00EE7978" w:rsidDel="00983FDB">
          <w:delText xml:space="preserve">Pricing Factors </w:delText>
        </w:r>
      </w:del>
      <w:ins w:id="783" w:author="Sampathkumar Chinnaswamy" w:date="2023-06-23T11:20:00Z">
        <w:r w:rsidRPr="00EE7978">
          <w:t xml:space="preserve">as per </w:t>
        </w:r>
        <w:r w:rsidR="00983FDB">
          <w:t>Sample GLM Sheet.</w:t>
        </w:r>
      </w:ins>
    </w:p>
    <w:p w14:paraId="5999BC9B" w14:textId="785C56E6" w:rsidR="002C2060" w:rsidRPr="00EE7978" w:rsidDel="00EE7978" w:rsidRDefault="00983FDB" w:rsidP="00AE6579">
      <w:pPr>
        <w:pStyle w:val="ListParagraph"/>
        <w:numPr>
          <w:ilvl w:val="0"/>
          <w:numId w:val="4"/>
        </w:numPr>
        <w:rPr>
          <w:del w:id="784" w:author="Sampathkumar Chinnaswamy" w:date="2023-06-23T11:20:00Z"/>
        </w:rPr>
      </w:pPr>
      <w:ins w:id="785" w:author="Sampathkumar Chinnaswamy" w:date="2023-06-26T13:47:00Z">
        <w:r>
          <w:t xml:space="preserve">To upload the </w:t>
        </w:r>
      </w:ins>
      <w:ins w:id="786" w:author="Sampathkumar Chinnaswamy" w:date="2023-06-26T13:55:00Z">
        <w:r>
          <w:t xml:space="preserve">Pricing Factor, </w:t>
        </w:r>
      </w:ins>
      <w:ins w:id="787" w:author="Sampathkumar Chinnaswamy" w:date="2023-06-26T13:48:00Z">
        <w:r>
          <w:t>Parameter Value and Co-efficient value</w:t>
        </w:r>
      </w:ins>
      <w:del w:id="788" w:author="Sampathkumar Chinnaswamy" w:date="2023-06-23T11:20:00Z">
        <w:r w:rsidR="002C2060" w:rsidRPr="00EE7978" w:rsidDel="00EE7978">
          <w:delText>can be different for each pricing factor</w:delText>
        </w:r>
      </w:del>
    </w:p>
    <w:p w14:paraId="79E56BD5" w14:textId="76B60F5B" w:rsidR="002C2060" w:rsidRPr="00EE7978" w:rsidDel="00EE7978" w:rsidRDefault="002C2060" w:rsidP="00AE6579">
      <w:pPr>
        <w:pStyle w:val="ListParagraph"/>
        <w:numPr>
          <w:ilvl w:val="0"/>
          <w:numId w:val="4"/>
        </w:numPr>
        <w:rPr>
          <w:del w:id="789" w:author="Sampathkumar Chinnaswamy" w:date="2023-06-23T11:20:00Z"/>
        </w:rPr>
      </w:pPr>
      <w:del w:id="790" w:author="Sampathkumar Chinnaswamy" w:date="2023-06-23T11:20:00Z">
        <w:r w:rsidRPr="00EE7978" w:rsidDel="00EE7978">
          <w:delText xml:space="preserve">Single Value </w:delText>
        </w:r>
      </w:del>
    </w:p>
    <w:p w14:paraId="7166CF4D" w14:textId="37B2D1D0" w:rsidR="002C2060" w:rsidRPr="00EE7978" w:rsidDel="00EE7978" w:rsidRDefault="002C2060" w:rsidP="00AE6579">
      <w:pPr>
        <w:pStyle w:val="ListParagraph"/>
        <w:numPr>
          <w:ilvl w:val="0"/>
          <w:numId w:val="4"/>
        </w:numPr>
        <w:rPr>
          <w:del w:id="791" w:author="Sampathkumar Chinnaswamy" w:date="2023-06-23T11:20:00Z"/>
        </w:rPr>
      </w:pPr>
      <w:del w:id="792" w:author="Sampathkumar Chinnaswamy" w:date="2023-06-23T11:20:00Z">
        <w:r w:rsidRPr="00EE7978" w:rsidDel="00EE7978">
          <w:delText xml:space="preserve">Multiple Values – For Branch </w:delText>
        </w:r>
      </w:del>
    </w:p>
    <w:p w14:paraId="102B9FCE" w14:textId="6227D75A" w:rsidR="002C2060" w:rsidRPr="00EE7978" w:rsidDel="00EE7978" w:rsidRDefault="002C2060" w:rsidP="00AE6579">
      <w:pPr>
        <w:pStyle w:val="ListParagraph"/>
        <w:numPr>
          <w:ilvl w:val="0"/>
          <w:numId w:val="4"/>
        </w:numPr>
        <w:rPr>
          <w:del w:id="793" w:author="Sampathkumar Chinnaswamy" w:date="2023-06-23T11:20:00Z"/>
        </w:rPr>
      </w:pPr>
      <w:del w:id="794" w:author="Sampathkumar Chinnaswamy" w:date="2023-06-23T11:20:00Z">
        <w:r w:rsidRPr="00EE7978" w:rsidDel="00EE7978">
          <w:delText>Ranges</w:delText>
        </w:r>
      </w:del>
    </w:p>
    <w:p w14:paraId="749E6BCA" w14:textId="2D7D79C7" w:rsidR="002C2060" w:rsidRPr="00EE7978" w:rsidDel="00EE7978" w:rsidRDefault="002C2060" w:rsidP="00AE6579">
      <w:pPr>
        <w:pStyle w:val="ListParagraph"/>
        <w:numPr>
          <w:ilvl w:val="0"/>
          <w:numId w:val="4"/>
        </w:numPr>
        <w:rPr>
          <w:del w:id="795" w:author="Sampathkumar Chinnaswamy" w:date="2023-06-23T11:20:00Z"/>
        </w:rPr>
      </w:pPr>
      <w:del w:id="796" w:author="Sampathkumar Chinnaswamy" w:date="2023-06-23T11:20:00Z">
        <w:r w:rsidRPr="00EE7978" w:rsidDel="00EE7978">
          <w:delText>&lt;, &lt;=, &gt;, &gt;=</w:delText>
        </w:r>
      </w:del>
    </w:p>
    <w:p w14:paraId="44064F20" w14:textId="2C9B0F8E" w:rsidR="00983FDB" w:rsidRDefault="002C2060" w:rsidP="00AE6579">
      <w:pPr>
        <w:pStyle w:val="ListParagraph"/>
        <w:numPr>
          <w:ilvl w:val="0"/>
          <w:numId w:val="4"/>
        </w:numPr>
        <w:rPr>
          <w:ins w:id="797" w:author="Sampathkumar Chinnaswamy" w:date="2023-06-26T13:50:00Z"/>
        </w:rPr>
      </w:pPr>
      <w:del w:id="798" w:author="Sampathkumar Chinnaswamy" w:date="2023-06-23T11:19:00Z">
        <w:r w:rsidRPr="00983FDB" w:rsidDel="00EE7978">
          <w:rPr>
            <w:noProof/>
            <w:lang w:val="en-IN" w:eastAsia="en-IN"/>
          </w:rPr>
          <w:drawing>
            <wp:inline distT="0" distB="0" distL="0" distR="0" wp14:anchorId="3C55B009" wp14:editId="12D8F482">
              <wp:extent cx="6381750" cy="1666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81750" cy="1666875"/>
                      </a:xfrm>
                      <a:prstGeom prst="rect">
                        <a:avLst/>
                      </a:prstGeom>
                    </pic:spPr>
                  </pic:pic>
                </a:graphicData>
              </a:graphic>
            </wp:inline>
          </w:drawing>
        </w:r>
      </w:del>
      <w:ins w:id="799" w:author="Sampathkumar Chinnaswamy" w:date="2023-06-26T13:49:00Z">
        <w:r w:rsidR="00983FDB">
          <w:t xml:space="preserve">, the </w:t>
        </w:r>
      </w:ins>
      <w:ins w:id="800" w:author="Sampathkumar Chinnaswamy" w:date="2023-06-26T13:56:00Z">
        <w:r w:rsidR="00983FDB">
          <w:t xml:space="preserve">Excel Template of the </w:t>
        </w:r>
      </w:ins>
      <w:ins w:id="801" w:author="Sampathkumar Chinnaswamy" w:date="2023-06-26T13:49:00Z">
        <w:r w:rsidR="00983FDB">
          <w:t xml:space="preserve">ORACLE SOA </w:t>
        </w:r>
        <w:proofErr w:type="gramStart"/>
        <w:r w:rsidR="00983FDB">
          <w:t>shall  be</w:t>
        </w:r>
        <w:proofErr w:type="gramEnd"/>
        <w:r w:rsidR="00983FDB">
          <w:t xml:space="preserve"> followed.</w:t>
        </w:r>
      </w:ins>
    </w:p>
    <w:p w14:paraId="351B6633" w14:textId="77777777" w:rsidR="00983FDB" w:rsidRPr="00983FDB" w:rsidRDefault="00983FDB" w:rsidP="00AE6579">
      <w:pPr>
        <w:pStyle w:val="ListParagraph"/>
        <w:numPr>
          <w:ilvl w:val="0"/>
          <w:numId w:val="24"/>
        </w:numPr>
        <w:rPr>
          <w:ins w:id="802" w:author="Sampathkumar Chinnaswamy" w:date="2023-06-26T13:50:00Z"/>
        </w:rPr>
      </w:pPr>
      <w:proofErr w:type="spellStart"/>
      <w:ins w:id="803" w:author="Sampathkumar Chinnaswamy" w:date="2023-06-26T13:50:00Z">
        <w:r w:rsidRPr="00983FDB">
          <w:t>SUMMARY_Final_Intercept</w:t>
        </w:r>
        <w:proofErr w:type="spellEnd"/>
      </w:ins>
    </w:p>
    <w:p w14:paraId="5C2DBA49" w14:textId="77777777" w:rsidR="00983FDB" w:rsidRPr="00983FDB" w:rsidRDefault="00983FDB" w:rsidP="00AE6579">
      <w:pPr>
        <w:pStyle w:val="ListParagraph"/>
        <w:numPr>
          <w:ilvl w:val="0"/>
          <w:numId w:val="24"/>
        </w:numPr>
        <w:rPr>
          <w:ins w:id="804" w:author="Sampathkumar Chinnaswamy" w:date="2023-06-26T13:50:00Z"/>
        </w:rPr>
      </w:pPr>
      <w:proofErr w:type="spellStart"/>
      <w:ins w:id="805" w:author="Sampathkumar Chinnaswamy" w:date="2023-06-26T13:50:00Z">
        <w:r w:rsidRPr="00983FDB">
          <w:t>SUMMARY_Final_SIPiecewise</w:t>
        </w:r>
        <w:proofErr w:type="spellEnd"/>
      </w:ins>
    </w:p>
    <w:p w14:paraId="3652B987" w14:textId="77777777" w:rsidR="00983FDB" w:rsidRPr="00983FDB" w:rsidRDefault="00983FDB" w:rsidP="00AE6579">
      <w:pPr>
        <w:pStyle w:val="ListParagraph"/>
        <w:numPr>
          <w:ilvl w:val="0"/>
          <w:numId w:val="24"/>
        </w:numPr>
        <w:rPr>
          <w:ins w:id="806" w:author="Sampathkumar Chinnaswamy" w:date="2023-06-26T13:50:00Z"/>
        </w:rPr>
      </w:pPr>
      <w:proofErr w:type="spellStart"/>
      <w:ins w:id="807" w:author="Sampathkumar Chinnaswamy" w:date="2023-06-26T13:50:00Z">
        <w:r w:rsidRPr="00983FDB">
          <w:t>SUMMARY_Final_Factor</w:t>
        </w:r>
        <w:proofErr w:type="spellEnd"/>
      </w:ins>
    </w:p>
    <w:p w14:paraId="1BD6C96B" w14:textId="1EA452CD" w:rsidR="00436054" w:rsidRPr="00983FDB" w:rsidRDefault="00983FDB" w:rsidP="00AE6579">
      <w:pPr>
        <w:pStyle w:val="ListParagraph"/>
        <w:numPr>
          <w:ilvl w:val="0"/>
          <w:numId w:val="24"/>
        </w:numPr>
        <w:rPr>
          <w:ins w:id="808" w:author="Sampathkumar Chinnaswamy" w:date="2023-06-23T11:21:00Z"/>
        </w:rPr>
      </w:pPr>
      <w:proofErr w:type="spellStart"/>
      <w:ins w:id="809" w:author="Sampathkumar Chinnaswamy" w:date="2023-06-26T13:50:00Z">
        <w:r w:rsidRPr="00983FDB">
          <w:t>SUMMARY_Final_Interaction</w:t>
        </w:r>
      </w:ins>
      <w:proofErr w:type="spellEnd"/>
    </w:p>
    <w:p w14:paraId="702BF159" w14:textId="6DB9E0EC" w:rsidR="00EE7978" w:rsidRPr="000217DE" w:rsidRDefault="00EE7978" w:rsidP="005951CC">
      <w:ins w:id="810" w:author="Sampathkumar Chinnaswamy" w:date="2023-06-23T11:24:00Z">
        <w:r>
          <w:rPr>
            <w:noProof/>
            <w:lang w:val="en-IN" w:eastAsia="en-IN"/>
          </w:rPr>
          <w:drawing>
            <wp:inline distT="0" distB="0" distL="0" distR="0" wp14:anchorId="0EF6B1E0" wp14:editId="32AE41A1">
              <wp:extent cx="5400000" cy="2783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00" cy="2783960"/>
                      </a:xfrm>
                      <a:prstGeom prst="rect">
                        <a:avLst/>
                      </a:prstGeom>
                    </pic:spPr>
                  </pic:pic>
                </a:graphicData>
              </a:graphic>
            </wp:inline>
          </w:drawing>
        </w:r>
      </w:ins>
    </w:p>
    <w:p w14:paraId="4CD170A1" w14:textId="4EF1992E" w:rsidR="000128E9" w:rsidRPr="000217DE" w:rsidDel="00EE7978" w:rsidRDefault="000128E9" w:rsidP="003247A7">
      <w:pPr>
        <w:pStyle w:val="Heading4"/>
        <w:rPr>
          <w:del w:id="811" w:author="Sampathkumar Chinnaswamy" w:date="2023-06-23T11:28:00Z"/>
        </w:rPr>
      </w:pPr>
      <w:del w:id="812" w:author="Sampathkumar Chinnaswamy" w:date="2023-06-23T11:28:00Z">
        <w:r w:rsidRPr="000217DE" w:rsidDel="00EE7978">
          <w:lastRenderedPageBreak/>
          <w:delText>Rate for the Pricing Factors</w:delText>
        </w:r>
      </w:del>
    </w:p>
    <w:p w14:paraId="6A411588" w14:textId="05EBB606" w:rsidR="009C0B93" w:rsidRPr="000217DE" w:rsidRDefault="009C0B93" w:rsidP="00AE6579">
      <w:pPr>
        <w:pStyle w:val="ListParagraph"/>
        <w:numPr>
          <w:ilvl w:val="0"/>
          <w:numId w:val="4"/>
        </w:numPr>
      </w:pPr>
      <w:r w:rsidRPr="000217DE">
        <w:t xml:space="preserve">The Coefficient Values of the </w:t>
      </w:r>
      <w:proofErr w:type="spellStart"/>
      <w:r w:rsidR="00FC6263" w:rsidRPr="000217DE">
        <w:t>SUMMARY_Final_Intercept</w:t>
      </w:r>
      <w:proofErr w:type="spellEnd"/>
      <w:r w:rsidR="00FC6263" w:rsidRPr="000217DE">
        <w:t xml:space="preserve"> and </w:t>
      </w:r>
      <w:proofErr w:type="spellStart"/>
      <w:r w:rsidR="00FC6263" w:rsidRPr="000217DE">
        <w:t>SUMMARY_Final_SIPiecewise</w:t>
      </w:r>
      <w:proofErr w:type="spellEnd"/>
      <w:r w:rsidR="00FC6263" w:rsidRPr="000217DE">
        <w:t xml:space="preserve"> </w:t>
      </w:r>
      <w:r w:rsidRPr="000217DE">
        <w:t xml:space="preserve">will be maintained in </w:t>
      </w:r>
      <w:r w:rsidR="00FC6263" w:rsidRPr="000217DE">
        <w:t xml:space="preserve">two </w:t>
      </w:r>
      <w:r w:rsidRPr="000217DE">
        <w:t>separate Table</w:t>
      </w:r>
      <w:r w:rsidR="00FC6263" w:rsidRPr="000217DE">
        <w:t>s.</w:t>
      </w:r>
      <w:r w:rsidR="001251D4" w:rsidRPr="000217DE">
        <w:t xml:space="preserve"> </w:t>
      </w:r>
    </w:p>
    <w:p w14:paraId="00726DB9" w14:textId="5E968177" w:rsidR="000128E9" w:rsidRPr="00C12E54" w:rsidDel="00EE7978" w:rsidRDefault="000128E9" w:rsidP="00AE6579">
      <w:pPr>
        <w:pStyle w:val="ListParagraph"/>
        <w:numPr>
          <w:ilvl w:val="0"/>
          <w:numId w:val="4"/>
        </w:numPr>
        <w:rPr>
          <w:del w:id="813" w:author="Sampathkumar Chinnaswamy" w:date="2023-06-23T11:28:00Z"/>
        </w:rPr>
      </w:pPr>
      <w:r w:rsidRPr="00C12E54">
        <w:t xml:space="preserve">The Co-Efficient value of each pricing Factors </w:t>
      </w:r>
      <w:r w:rsidR="009C0B93" w:rsidRPr="00C12E54">
        <w:t xml:space="preserve">mentioned in the </w:t>
      </w:r>
      <w:proofErr w:type="spellStart"/>
      <w:r w:rsidR="009C0B93" w:rsidRPr="00C12E54">
        <w:t>SUMMARY_Final_Factor</w:t>
      </w:r>
      <w:proofErr w:type="spellEnd"/>
      <w:r w:rsidR="009C0B93" w:rsidRPr="00C12E54">
        <w:t xml:space="preserve"> </w:t>
      </w:r>
      <w:r w:rsidRPr="00C12E54">
        <w:t>will be maintained in the Rule</w:t>
      </w:r>
      <w:ins w:id="814" w:author="Sampathkumar Chinnaswamy" w:date="2023-06-21T17:07:00Z">
        <w:r w:rsidR="00A33A10" w:rsidRPr="00C12E54">
          <w:t xml:space="preserve">s and </w:t>
        </w:r>
      </w:ins>
      <w:del w:id="815" w:author="Sampathkumar Chinnaswamy" w:date="2023-06-21T17:07:00Z">
        <w:r w:rsidRPr="00C12E54" w:rsidDel="00A33A10">
          <w:delText xml:space="preserve"> / </w:delText>
        </w:r>
      </w:del>
      <w:r w:rsidRPr="00C12E54">
        <w:t xml:space="preserve">Rating Engine in a separate </w:t>
      </w:r>
      <w:r w:rsidR="009C0B93" w:rsidRPr="00C12E54">
        <w:t>Table for all the applicable Pricing Factors</w:t>
      </w:r>
      <w:del w:id="816" w:author="Sampathkumar Chinnaswamy" w:date="2023-06-23T11:28:00Z">
        <w:r w:rsidR="009C0B93" w:rsidRPr="00C12E54" w:rsidDel="00EE7978">
          <w:delText xml:space="preserve">. </w:delText>
        </w:r>
        <w:r w:rsidRPr="00C12E54" w:rsidDel="00EE7978">
          <w:delText xml:space="preserve">Example, </w:delText>
        </w:r>
      </w:del>
    </w:p>
    <w:p w14:paraId="1F9C42D8" w14:textId="76A838D9" w:rsidR="000128E9" w:rsidRPr="00C12E54" w:rsidRDefault="009C0B93" w:rsidP="00AE6579">
      <w:pPr>
        <w:pStyle w:val="ListParagraph"/>
        <w:numPr>
          <w:ilvl w:val="0"/>
          <w:numId w:val="4"/>
        </w:numPr>
      </w:pPr>
      <w:del w:id="817" w:author="Sampathkumar Chinnaswamy" w:date="2023-06-23T11:27:00Z">
        <w:r w:rsidRPr="00C12E54" w:rsidDel="00EE7978">
          <w:rPr>
            <w:noProof/>
            <w:lang w:val="en-IN" w:eastAsia="en-IN"/>
          </w:rPr>
          <w:drawing>
            <wp:inline distT="0" distB="0" distL="0" distR="0" wp14:anchorId="65455130" wp14:editId="2E99D53E">
              <wp:extent cx="3600000" cy="200273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0000" cy="2002735"/>
                      </a:xfrm>
                      <a:prstGeom prst="rect">
                        <a:avLst/>
                      </a:prstGeom>
                      <a:noFill/>
                      <a:ln>
                        <a:noFill/>
                      </a:ln>
                    </pic:spPr>
                  </pic:pic>
                </a:graphicData>
              </a:graphic>
            </wp:inline>
          </w:drawing>
        </w:r>
      </w:del>
    </w:p>
    <w:p w14:paraId="16D66E4F" w14:textId="7EF61722" w:rsidR="00FC6263" w:rsidRPr="00C12E54" w:rsidRDefault="00FC6263" w:rsidP="00AE6579">
      <w:pPr>
        <w:pStyle w:val="ListParagraph"/>
        <w:numPr>
          <w:ilvl w:val="0"/>
          <w:numId w:val="4"/>
        </w:numPr>
      </w:pPr>
      <w:commentRangeStart w:id="818"/>
      <w:commentRangeStart w:id="819"/>
      <w:r w:rsidRPr="00C12E54">
        <w:t xml:space="preserve">The Co-Efficient value of each Interactive Factors mentioned in the </w:t>
      </w:r>
      <w:proofErr w:type="spellStart"/>
      <w:r w:rsidRPr="00C12E54">
        <w:t>SUMMARY_Final_Interaction</w:t>
      </w:r>
      <w:proofErr w:type="spellEnd"/>
      <w:r w:rsidRPr="00C12E54">
        <w:t xml:space="preserve"> will be maintained in the Rule</w:t>
      </w:r>
      <w:ins w:id="820" w:author="Sampathkumar Chinnaswamy" w:date="2023-06-21T17:07:00Z">
        <w:r w:rsidR="00A33A10" w:rsidRPr="00C12E54">
          <w:t xml:space="preserve">s and </w:t>
        </w:r>
      </w:ins>
      <w:del w:id="821" w:author="Sampathkumar Chinnaswamy" w:date="2023-06-21T17:07:00Z">
        <w:r w:rsidRPr="00C12E54" w:rsidDel="00A33A10">
          <w:delText xml:space="preserve"> / </w:delText>
        </w:r>
      </w:del>
      <w:r w:rsidRPr="00C12E54">
        <w:t xml:space="preserve">Rating Engine in a separate Table for all the applicable Interactive Factors. </w:t>
      </w:r>
    </w:p>
    <w:p w14:paraId="6C612287" w14:textId="77777777" w:rsidR="00FC6263" w:rsidRPr="00C12E54" w:rsidRDefault="00FC6263" w:rsidP="00AE6579">
      <w:pPr>
        <w:pStyle w:val="ListParagraph"/>
        <w:numPr>
          <w:ilvl w:val="1"/>
          <w:numId w:val="4"/>
        </w:numPr>
      </w:pPr>
      <w:r w:rsidRPr="00C12E54">
        <w:t>Insured Age and Gender</w:t>
      </w:r>
    </w:p>
    <w:p w14:paraId="6106F261" w14:textId="77777777" w:rsidR="00FC6263" w:rsidRPr="00C12E54" w:rsidRDefault="00FC6263" w:rsidP="00AE6579">
      <w:pPr>
        <w:pStyle w:val="ListParagraph"/>
        <w:numPr>
          <w:ilvl w:val="1"/>
          <w:numId w:val="4"/>
        </w:numPr>
      </w:pPr>
      <w:r w:rsidRPr="00C12E54">
        <w:t>Insured Age and Vehicle Age</w:t>
      </w:r>
    </w:p>
    <w:p w14:paraId="4DD0FBC2" w14:textId="202622B6" w:rsidR="000128E9" w:rsidRPr="00C12E54" w:rsidRDefault="00FC6263" w:rsidP="00AE6579">
      <w:pPr>
        <w:pStyle w:val="ListParagraph"/>
        <w:numPr>
          <w:ilvl w:val="1"/>
          <w:numId w:val="4"/>
        </w:numPr>
      </w:pPr>
      <w:r w:rsidRPr="00C12E54">
        <w:t>Insured Age Mode</w:t>
      </w:r>
      <w:ins w:id="822" w:author="Sampathkumar Chinnaswamy" w:date="2023-06-23T11:36:00Z">
        <w:r w:rsidR="00572B72" w:rsidRPr="00C12E54">
          <w:t>l</w:t>
        </w:r>
      </w:ins>
      <w:r w:rsidRPr="00C12E54">
        <w:t xml:space="preserve"> and Vehicle Age</w:t>
      </w:r>
      <w:commentRangeEnd w:id="818"/>
      <w:r w:rsidR="00073E45" w:rsidRPr="00C12E54">
        <w:rPr>
          <w:rStyle w:val="CommentReference"/>
        </w:rPr>
        <w:commentReference w:id="818"/>
      </w:r>
      <w:commentRangeEnd w:id="819"/>
      <w:r w:rsidR="00572B72" w:rsidRPr="00C12E54">
        <w:rPr>
          <w:rStyle w:val="CommentReference"/>
        </w:rPr>
        <w:commentReference w:id="819"/>
      </w:r>
    </w:p>
    <w:p w14:paraId="6A5FC057" w14:textId="1CAA998F" w:rsidR="00A57002" w:rsidRPr="00C12E54" w:rsidRDefault="006F4B85" w:rsidP="007C13A6">
      <w:pPr>
        <w:pStyle w:val="Heading4"/>
      </w:pPr>
      <w:r w:rsidRPr="00C12E54">
        <w:t xml:space="preserve">Tariff </w:t>
      </w:r>
      <w:r w:rsidR="00A57002" w:rsidRPr="00C12E54">
        <w:t>C</w:t>
      </w:r>
      <w:r w:rsidRPr="00C12E54">
        <w:t>apping</w:t>
      </w:r>
    </w:p>
    <w:p w14:paraId="7662B8B9" w14:textId="0EF71A78" w:rsidR="00A57002" w:rsidRPr="00C12E54" w:rsidRDefault="00A57002" w:rsidP="00AE6579">
      <w:pPr>
        <w:pStyle w:val="ListParagraph"/>
        <w:numPr>
          <w:ilvl w:val="0"/>
          <w:numId w:val="5"/>
        </w:numPr>
      </w:pPr>
      <w:commentRangeStart w:id="823"/>
      <w:commentRangeStart w:id="824"/>
      <w:r w:rsidRPr="00C12E54">
        <w:t xml:space="preserve">Capping % shall be applied on the Tariff </w:t>
      </w:r>
      <w:r w:rsidR="004F0F98" w:rsidRPr="00C12E54">
        <w:t>Contribution</w:t>
      </w:r>
      <w:r w:rsidRPr="00C12E54">
        <w:t>.</w:t>
      </w:r>
    </w:p>
    <w:p w14:paraId="4455795C" w14:textId="77777777" w:rsidR="00A57002" w:rsidRPr="00C12E54" w:rsidRDefault="00A57002" w:rsidP="00AE6579">
      <w:pPr>
        <w:pStyle w:val="ListParagraph"/>
        <w:numPr>
          <w:ilvl w:val="0"/>
          <w:numId w:val="5"/>
        </w:numPr>
      </w:pPr>
      <w:r w:rsidRPr="00C12E54">
        <w:t>Two Types for capping % is applicable.</w:t>
      </w:r>
    </w:p>
    <w:p w14:paraId="1E1D847B" w14:textId="77777777" w:rsidR="00A57002" w:rsidRPr="00C12E54" w:rsidRDefault="00A57002" w:rsidP="00AE6579">
      <w:pPr>
        <w:pStyle w:val="ListParagraph"/>
        <w:numPr>
          <w:ilvl w:val="1"/>
          <w:numId w:val="5"/>
        </w:numPr>
      </w:pPr>
      <w:r w:rsidRPr="00C12E54">
        <w:t>Upper Cap%</w:t>
      </w:r>
    </w:p>
    <w:p w14:paraId="6D703627" w14:textId="77777777" w:rsidR="00A57002" w:rsidRPr="00C12E54" w:rsidRDefault="00A57002" w:rsidP="00AE6579">
      <w:pPr>
        <w:pStyle w:val="ListParagraph"/>
        <w:numPr>
          <w:ilvl w:val="1"/>
          <w:numId w:val="5"/>
        </w:numPr>
      </w:pPr>
      <w:r w:rsidRPr="00C12E54">
        <w:t>Lower Cap%</w:t>
      </w:r>
    </w:p>
    <w:p w14:paraId="04DA5D59" w14:textId="7028FBA1" w:rsidR="00A57002" w:rsidRPr="00C12E54" w:rsidRDefault="00A57002" w:rsidP="00AE6579">
      <w:pPr>
        <w:pStyle w:val="ListParagraph"/>
        <w:numPr>
          <w:ilvl w:val="0"/>
          <w:numId w:val="5"/>
        </w:numPr>
      </w:pPr>
      <w:r w:rsidRPr="00C12E54">
        <w:t>Upper Cap % and Lower Cap % shall be maintained in the Rule</w:t>
      </w:r>
      <w:ins w:id="825" w:author="Sampathkumar Chinnaswamy" w:date="2023-06-21T17:07:00Z">
        <w:r w:rsidR="00A33A10" w:rsidRPr="00C12E54">
          <w:t xml:space="preserve">s and </w:t>
        </w:r>
      </w:ins>
      <w:del w:id="826" w:author="Sampathkumar Chinnaswamy" w:date="2023-06-21T17:07:00Z">
        <w:r w:rsidRPr="00C12E54" w:rsidDel="00A33A10">
          <w:delText>/</w:delText>
        </w:r>
      </w:del>
      <w:r w:rsidRPr="00C12E54">
        <w:t>Rating Engine</w:t>
      </w:r>
    </w:p>
    <w:p w14:paraId="483BD774" w14:textId="77777777" w:rsidR="00A57002" w:rsidRPr="00C12E54" w:rsidRDefault="00A57002" w:rsidP="00AE6579">
      <w:pPr>
        <w:pStyle w:val="ListParagraph"/>
        <w:numPr>
          <w:ilvl w:val="0"/>
          <w:numId w:val="5"/>
        </w:numPr>
      </w:pPr>
      <w:r w:rsidRPr="00C12E54">
        <w:t>Standard Capping %, which is applicable for all Source Type and Vehicle Type is as below.</w:t>
      </w:r>
    </w:p>
    <w:p w14:paraId="3AC558DA" w14:textId="77777777" w:rsidR="00A57002" w:rsidRPr="00C12E54" w:rsidRDefault="00A57002" w:rsidP="00AE6579">
      <w:pPr>
        <w:pStyle w:val="ListParagraph"/>
        <w:numPr>
          <w:ilvl w:val="1"/>
          <w:numId w:val="5"/>
        </w:numPr>
      </w:pPr>
      <w:r w:rsidRPr="00C12E54">
        <w:t>Upper Cap 15%</w:t>
      </w:r>
    </w:p>
    <w:p w14:paraId="3FEE899F" w14:textId="77777777" w:rsidR="00A57002" w:rsidRPr="00C12E54" w:rsidRDefault="00A57002" w:rsidP="00AE6579">
      <w:pPr>
        <w:pStyle w:val="ListParagraph"/>
        <w:numPr>
          <w:ilvl w:val="1"/>
          <w:numId w:val="5"/>
        </w:numPr>
      </w:pPr>
      <w:r w:rsidRPr="00C12E54">
        <w:t>Lower Cap 10%</w:t>
      </w:r>
    </w:p>
    <w:p w14:paraId="3D227E37" w14:textId="011C48D9" w:rsidR="00A57002" w:rsidRPr="00C12E54" w:rsidRDefault="00A57002" w:rsidP="00AE6579">
      <w:pPr>
        <w:pStyle w:val="ListParagraph"/>
        <w:numPr>
          <w:ilvl w:val="0"/>
          <w:numId w:val="5"/>
        </w:numPr>
      </w:pPr>
      <w:r w:rsidRPr="00C12E54">
        <w:t>Special Cappin</w:t>
      </w:r>
      <w:r w:rsidR="004A59BA" w:rsidRPr="00C12E54">
        <w:t xml:space="preserve">g % can be applied based on any one of the Pricing Factor or combination of the multiple Pricing factors as per the example below. </w:t>
      </w:r>
    </w:p>
    <w:p w14:paraId="3A8C676C" w14:textId="7F92F4A1" w:rsidR="004A59BA" w:rsidRPr="00C12E54" w:rsidRDefault="00CD5689" w:rsidP="00AE6579">
      <w:pPr>
        <w:pStyle w:val="ListParagraph"/>
        <w:numPr>
          <w:ilvl w:val="1"/>
          <w:numId w:val="5"/>
        </w:numPr>
      </w:pPr>
      <w:r w:rsidRPr="00C12E54">
        <w:t xml:space="preserve">Single </w:t>
      </w:r>
      <w:r w:rsidR="004A59BA" w:rsidRPr="00C12E54">
        <w:t>Pricing Factor - Vehicle Make - LEXUS – Lower Cap 100% and Upper Cap 120%</w:t>
      </w:r>
    </w:p>
    <w:p w14:paraId="75673BED" w14:textId="2AA9CB65" w:rsidR="004A59BA" w:rsidRPr="00C12E54" w:rsidRDefault="004A59BA" w:rsidP="00AE6579">
      <w:pPr>
        <w:pStyle w:val="ListParagraph"/>
        <w:numPr>
          <w:ilvl w:val="1"/>
          <w:numId w:val="5"/>
        </w:numPr>
      </w:pPr>
      <w:r w:rsidRPr="00C12E54">
        <w:t>Multiple Pricing Factors –</w:t>
      </w:r>
      <w:r w:rsidR="00AC0488" w:rsidRPr="00C12E54">
        <w:t xml:space="preserve"> </w:t>
      </w:r>
      <w:r w:rsidRPr="00C12E54">
        <w:t>Make Toyota, Model H</w:t>
      </w:r>
      <w:ins w:id="827" w:author="Sampathkumar Chinnaswamy" w:date="2023-06-27T10:25:00Z">
        <w:r w:rsidR="00B8539D" w:rsidRPr="00C12E54">
          <w:t>i</w:t>
        </w:r>
      </w:ins>
      <w:del w:id="828" w:author="Sampathkumar Chinnaswamy" w:date="2023-06-27T10:25:00Z">
        <w:r w:rsidRPr="00C12E54" w:rsidDel="00B8539D">
          <w:delText>y</w:delText>
        </w:r>
      </w:del>
      <w:r w:rsidRPr="00C12E54">
        <w:t>lux and Vehicle Age above 15 - Lower Cap 100% and Upper Cap 130%</w:t>
      </w:r>
    </w:p>
    <w:p w14:paraId="4435E9DC" w14:textId="77777777" w:rsidR="00224232" w:rsidRPr="00C12E54" w:rsidRDefault="004A59BA" w:rsidP="00AE6579">
      <w:pPr>
        <w:pStyle w:val="ListParagraph"/>
        <w:numPr>
          <w:ilvl w:val="0"/>
          <w:numId w:val="5"/>
        </w:numPr>
        <w:rPr>
          <w:ins w:id="829" w:author="Sampathkumar Chinnaswamy" w:date="2023-06-28T11:56:00Z"/>
        </w:rPr>
      </w:pPr>
      <w:r w:rsidRPr="00C12E54">
        <w:t xml:space="preserve">Hence </w:t>
      </w:r>
      <w:ins w:id="830" w:author="Sampathkumar Chinnaswamy" w:date="2023-06-22T15:04:00Z">
        <w:r w:rsidR="001B749D" w:rsidRPr="00C12E54">
          <w:t xml:space="preserve">Standard and Special </w:t>
        </w:r>
      </w:ins>
      <w:r w:rsidRPr="00C12E54">
        <w:t xml:space="preserve">Capping shall be maintained in the N-Dimension Table. </w:t>
      </w:r>
      <w:commentRangeEnd w:id="823"/>
      <w:r w:rsidR="00EA4684" w:rsidRPr="00C12E54">
        <w:rPr>
          <w:rStyle w:val="CommentReference"/>
        </w:rPr>
        <w:commentReference w:id="823"/>
      </w:r>
      <w:commentRangeEnd w:id="824"/>
      <w:r w:rsidR="00D26276" w:rsidRPr="00C12E54">
        <w:rPr>
          <w:rStyle w:val="CommentReference"/>
        </w:rPr>
        <w:commentReference w:id="824"/>
      </w:r>
    </w:p>
    <w:p w14:paraId="5191B5D5" w14:textId="090E535E" w:rsidR="004A59BA" w:rsidRPr="00C12E54" w:rsidRDefault="00224232" w:rsidP="00AE6579">
      <w:pPr>
        <w:pStyle w:val="ListParagraph"/>
        <w:numPr>
          <w:ilvl w:val="0"/>
          <w:numId w:val="5"/>
        </w:numPr>
        <w:rPr>
          <w:ins w:id="831" w:author="Sampathkumar Chinnaswamy" w:date="2023-06-28T11:58:00Z"/>
        </w:rPr>
      </w:pPr>
      <w:ins w:id="832" w:author="Sampathkumar Chinnaswamy" w:date="2023-06-28T11:57:00Z">
        <w:r w:rsidRPr="00C12E54">
          <w:t xml:space="preserve">The Upper </w:t>
        </w:r>
      </w:ins>
      <w:ins w:id="833" w:author="Sampathkumar Chinnaswamy" w:date="2023-06-28T11:56:00Z">
        <w:r w:rsidRPr="00C12E54">
          <w:t xml:space="preserve">Cap and </w:t>
        </w:r>
      </w:ins>
      <w:ins w:id="834" w:author="Sampathkumar Chinnaswamy" w:date="2023-06-28T11:58:00Z">
        <w:r w:rsidRPr="00C12E54">
          <w:t>Lower cap s</w:t>
        </w:r>
      </w:ins>
      <w:ins w:id="835" w:author="Sampathkumar Chinnaswamy" w:date="2023-06-28T11:57:00Z">
        <w:r w:rsidRPr="00C12E54">
          <w:t xml:space="preserve">hall be calculated based on the Tariff Contribution. </w:t>
        </w:r>
      </w:ins>
    </w:p>
    <w:p w14:paraId="05A0E2C4" w14:textId="4A75BF4C" w:rsidR="00224232" w:rsidRPr="00C12E54" w:rsidRDefault="00224232" w:rsidP="00AE6579">
      <w:pPr>
        <w:pStyle w:val="ListParagraph"/>
        <w:numPr>
          <w:ilvl w:val="0"/>
          <w:numId w:val="5"/>
        </w:numPr>
        <w:rPr>
          <w:ins w:id="836" w:author="Sampathkumar Chinnaswamy" w:date="2023-06-30T17:51:00Z"/>
        </w:rPr>
      </w:pPr>
      <w:ins w:id="837" w:author="Sampathkumar Chinnaswamy" w:date="2023-06-28T11:58:00Z">
        <w:r w:rsidRPr="00C12E54">
          <w:t>The De-tariff Contribution shall be with in the Upper Cap and Lower cap.</w:t>
        </w:r>
      </w:ins>
    </w:p>
    <w:p w14:paraId="56932769" w14:textId="7BDF88F9" w:rsidR="00D26276" w:rsidRPr="00C12E54" w:rsidRDefault="00D26276" w:rsidP="00AE6579">
      <w:pPr>
        <w:pStyle w:val="ListParagraph"/>
        <w:numPr>
          <w:ilvl w:val="0"/>
          <w:numId w:val="5"/>
        </w:numPr>
      </w:pPr>
      <w:ins w:id="838" w:author="Sampathkumar Chinnaswamy" w:date="2023-06-30T17:51:00Z">
        <w:r w:rsidRPr="00C12E54">
          <w:t xml:space="preserve">One </w:t>
        </w:r>
      </w:ins>
      <w:ins w:id="839" w:author="Sampathkumar Chinnaswamy" w:date="2023-06-30T17:52:00Z">
        <w:r w:rsidRPr="00C12E54">
          <w:t xml:space="preserve">Upper </w:t>
        </w:r>
      </w:ins>
      <w:ins w:id="840" w:author="Sampathkumar Chinnaswamy" w:date="2023-06-30T17:51:00Z">
        <w:r w:rsidRPr="00C12E54">
          <w:t xml:space="preserve">Capping and </w:t>
        </w:r>
      </w:ins>
      <w:ins w:id="841" w:author="Sampathkumar Chinnaswamy" w:date="2023-06-30T17:52:00Z">
        <w:r w:rsidRPr="00C12E54">
          <w:t xml:space="preserve">Lower Capping </w:t>
        </w:r>
      </w:ins>
      <w:ins w:id="842" w:author="Sampathkumar Chinnaswamy" w:date="2023-06-30T17:51:00Z">
        <w:r w:rsidRPr="00C12E54">
          <w:t xml:space="preserve">shall be the Default. </w:t>
        </w:r>
      </w:ins>
      <w:ins w:id="843" w:author="Sampathkumar Chinnaswamy" w:date="2023-06-30T17:52:00Z">
        <w:r w:rsidRPr="00C12E54">
          <w:t xml:space="preserve">In addition to default </w:t>
        </w:r>
      </w:ins>
      <w:ins w:id="844" w:author="Sampathkumar Chinnaswamy" w:date="2023-06-30T17:53:00Z">
        <w:r w:rsidRPr="00C12E54">
          <w:t>capping</w:t>
        </w:r>
      </w:ins>
      <w:ins w:id="845" w:author="Sampathkumar Chinnaswamy" w:date="2023-06-30T17:52:00Z">
        <w:r w:rsidRPr="00C12E54">
          <w:t xml:space="preserve"> additional capping can be defined with selected factors. </w:t>
        </w:r>
      </w:ins>
      <w:ins w:id="846" w:author="Sampathkumar Chinnaswamy" w:date="2023-06-30T17:53:00Z">
        <w:r w:rsidRPr="00C12E54">
          <w:t xml:space="preserve">During Transaction for the selected factors when capping is not applicable, the default capping will be applied </w:t>
        </w:r>
      </w:ins>
    </w:p>
    <w:p w14:paraId="43A187E2" w14:textId="4C23B9E8" w:rsidR="00BC0A7F" w:rsidRPr="000217DE" w:rsidRDefault="006F4B85" w:rsidP="00BC0A7F">
      <w:pPr>
        <w:pStyle w:val="Heading4"/>
      </w:pPr>
      <w:r w:rsidRPr="000217DE">
        <w:lastRenderedPageBreak/>
        <w:t>Tariff Loading</w:t>
      </w:r>
    </w:p>
    <w:p w14:paraId="26E6CA23" w14:textId="6C7CE15D" w:rsidR="00BC0A7F" w:rsidRPr="000217DE" w:rsidRDefault="00BC0A7F" w:rsidP="00AE6579">
      <w:pPr>
        <w:pStyle w:val="ListParagraph"/>
        <w:numPr>
          <w:ilvl w:val="0"/>
          <w:numId w:val="9"/>
        </w:numPr>
      </w:pPr>
      <w:r w:rsidRPr="000217DE">
        <w:t xml:space="preserve">The Loading </w:t>
      </w:r>
      <w:r w:rsidR="004A59BA" w:rsidRPr="000217DE">
        <w:t xml:space="preserve">is </w:t>
      </w:r>
      <w:r w:rsidRPr="000217DE">
        <w:t xml:space="preserve">applicable for Tariff </w:t>
      </w:r>
      <w:r w:rsidR="004F0F98">
        <w:t>Contribution</w:t>
      </w:r>
      <w:r w:rsidRPr="000217DE">
        <w:t xml:space="preserve"> </w:t>
      </w:r>
      <w:r w:rsidR="004A59BA" w:rsidRPr="000217DE">
        <w:t xml:space="preserve">and the same </w:t>
      </w:r>
      <w:r w:rsidRPr="000217DE">
        <w:t>shall maintained</w:t>
      </w:r>
      <w:r w:rsidR="00B44042" w:rsidRPr="000217DE">
        <w:t xml:space="preserve"> in the Rule</w:t>
      </w:r>
      <w:ins w:id="847" w:author="Sampathkumar Chinnaswamy" w:date="2023-06-21T17:07:00Z">
        <w:r w:rsidR="00F3693F">
          <w:t xml:space="preserve">s and </w:t>
        </w:r>
      </w:ins>
      <w:del w:id="848" w:author="Sampathkumar Chinnaswamy" w:date="2023-06-21T17:11:00Z">
        <w:r w:rsidR="00B44042" w:rsidRPr="000217DE" w:rsidDel="00DE2F77">
          <w:delText xml:space="preserve"> / </w:delText>
        </w:r>
      </w:del>
      <w:r w:rsidR="00B44042" w:rsidRPr="000217DE">
        <w:t>Rating Engine</w:t>
      </w:r>
    </w:p>
    <w:p w14:paraId="7EE55CCE" w14:textId="77777777" w:rsidR="00BC0A7F" w:rsidRPr="000217DE" w:rsidRDefault="00BC0A7F" w:rsidP="00AE6579">
      <w:pPr>
        <w:pStyle w:val="ListParagraph"/>
        <w:numPr>
          <w:ilvl w:val="0"/>
          <w:numId w:val="9"/>
        </w:numPr>
      </w:pPr>
      <w:r w:rsidRPr="000217DE">
        <w:t>Each Vehicle Type is having different Loading %</w:t>
      </w:r>
    </w:p>
    <w:p w14:paraId="4077C054" w14:textId="2FEFD088" w:rsidR="004A59BA" w:rsidRPr="000217DE" w:rsidRDefault="002131D1" w:rsidP="00AE6579">
      <w:pPr>
        <w:pStyle w:val="ListParagraph"/>
        <w:numPr>
          <w:ilvl w:val="0"/>
          <w:numId w:val="9"/>
        </w:numPr>
      </w:pPr>
      <w:r w:rsidRPr="000217DE">
        <w:t xml:space="preserve">Based on </w:t>
      </w:r>
      <w:r w:rsidR="004A59BA" w:rsidRPr="000217DE">
        <w:t xml:space="preserve">Agent </w:t>
      </w:r>
      <w:r w:rsidRPr="000217DE">
        <w:t xml:space="preserve">Rules Group, the </w:t>
      </w:r>
      <w:r w:rsidR="004A59BA" w:rsidRPr="000217DE">
        <w:t xml:space="preserve">Loading % </w:t>
      </w:r>
      <w:r w:rsidR="00672050" w:rsidRPr="000217DE">
        <w:t xml:space="preserve"> will be maintained</w:t>
      </w:r>
    </w:p>
    <w:p w14:paraId="40263E9A" w14:textId="77777777" w:rsidR="00BC0A7F" w:rsidRPr="000217DE" w:rsidRDefault="00BC0A7F" w:rsidP="00AE6579">
      <w:pPr>
        <w:pStyle w:val="ListParagraph"/>
        <w:numPr>
          <w:ilvl w:val="0"/>
          <w:numId w:val="9"/>
        </w:numPr>
      </w:pPr>
      <w:r w:rsidRPr="000217DE">
        <w:t>Each Vehicle Type will have separate Maximum Cumulative Loading %</w:t>
      </w:r>
    </w:p>
    <w:p w14:paraId="61B4C6A2" w14:textId="3A0F94DB" w:rsidR="000128E9" w:rsidRPr="000217DE" w:rsidRDefault="00BC0A7F" w:rsidP="00AE6579">
      <w:pPr>
        <w:pStyle w:val="ListParagraph"/>
        <w:numPr>
          <w:ilvl w:val="0"/>
          <w:numId w:val="9"/>
        </w:numPr>
      </w:pPr>
      <w:r w:rsidRPr="000217DE">
        <w:t>When the Sum of the individual loading (example, Insured Age Loading, Vehicle Age Loading, Claims Loading) exceeds the Maximum Cumulative loading, the system shall apply the Maximum Cumulative loading.</w:t>
      </w:r>
    </w:p>
    <w:p w14:paraId="52412C15" w14:textId="1552BEA8" w:rsidR="00D207D3" w:rsidRPr="000217DE" w:rsidRDefault="00D207D3" w:rsidP="00AE6579">
      <w:pPr>
        <w:pStyle w:val="ListParagraph"/>
        <w:numPr>
          <w:ilvl w:val="0"/>
          <w:numId w:val="9"/>
        </w:numPr>
      </w:pPr>
      <w:r w:rsidRPr="000217DE">
        <w:t xml:space="preserve">Loading % can be </w:t>
      </w:r>
      <w:r w:rsidR="00AC0488" w:rsidRPr="000217DE">
        <w:t>different,</w:t>
      </w:r>
      <w:r w:rsidRPr="000217DE">
        <w:t xml:space="preserve"> based on any one of the Pricing Factor or combination of the multiple Pricing factors as per the example below. </w:t>
      </w:r>
    </w:p>
    <w:p w14:paraId="6CAB9D1D" w14:textId="3C924867" w:rsidR="0064424D" w:rsidRPr="000217DE" w:rsidDel="00FC7EB8" w:rsidRDefault="0064424D" w:rsidP="00752314">
      <w:pPr>
        <w:ind w:left="360"/>
        <w:rPr>
          <w:del w:id="849" w:author="Sampathkumar Chinnaswamy" w:date="2023-06-25T15:43:00Z"/>
        </w:rPr>
      </w:pPr>
    </w:p>
    <w:p w14:paraId="2944F45A" w14:textId="7F70C631" w:rsidR="00D207D3" w:rsidRPr="000217DE" w:rsidRDefault="00D207D3" w:rsidP="00AE6579">
      <w:pPr>
        <w:pStyle w:val="ListParagraph"/>
        <w:numPr>
          <w:ilvl w:val="1"/>
          <w:numId w:val="9"/>
        </w:numPr>
      </w:pPr>
      <w:r w:rsidRPr="000217DE">
        <w:t xml:space="preserve">One Pricing Factor </w:t>
      </w:r>
      <w:r w:rsidR="00AC0488" w:rsidRPr="000217DE">
        <w:t xml:space="preserve">– </w:t>
      </w:r>
      <w:r w:rsidRPr="000217DE">
        <w:t xml:space="preserve">Make - LEXUS – </w:t>
      </w:r>
      <w:r w:rsidR="00AC0488" w:rsidRPr="000217DE">
        <w:t>Loading 10% or Vehicle Age above 15  – Loading 15 %</w:t>
      </w:r>
    </w:p>
    <w:p w14:paraId="555EE88D" w14:textId="4AEB1F72" w:rsidR="00D207D3" w:rsidRPr="000217DE" w:rsidRDefault="00D207D3" w:rsidP="00AE6579">
      <w:pPr>
        <w:pStyle w:val="ListParagraph"/>
        <w:numPr>
          <w:ilvl w:val="1"/>
          <w:numId w:val="9"/>
        </w:numPr>
      </w:pPr>
      <w:r w:rsidRPr="000217DE">
        <w:t>Multiple Pricing Factors –</w:t>
      </w:r>
      <w:r w:rsidR="00AC0488" w:rsidRPr="000217DE">
        <w:t xml:space="preserve"> </w:t>
      </w:r>
      <w:r w:rsidRPr="000217DE">
        <w:t xml:space="preserve">Make Toyota, Model </w:t>
      </w:r>
      <w:r w:rsidR="00CD5689" w:rsidRPr="000217DE">
        <w:t>Hi</w:t>
      </w:r>
      <w:r w:rsidRPr="000217DE">
        <w:t xml:space="preserve">lux and Vehicle Age above </w:t>
      </w:r>
      <w:r w:rsidR="00AC0488" w:rsidRPr="000217DE">
        <w:t xml:space="preserve">15 - Loading 20% </w:t>
      </w:r>
    </w:p>
    <w:p w14:paraId="7DB1262B" w14:textId="661147D7" w:rsidR="008B130F" w:rsidRPr="000217DE" w:rsidRDefault="00D207D3" w:rsidP="00AE6579">
      <w:pPr>
        <w:pStyle w:val="ListParagraph"/>
        <w:numPr>
          <w:ilvl w:val="0"/>
          <w:numId w:val="9"/>
        </w:numPr>
      </w:pPr>
      <w:r w:rsidRPr="000217DE">
        <w:t xml:space="preserve">Hence Loading shall be maintained in the N-Dimension Table. </w:t>
      </w:r>
      <w:ins w:id="850" w:author="Sampathkumar Chinnaswamy" w:date="2023-06-27T10:33:00Z">
        <w:r w:rsidR="0052491B">
          <w:t xml:space="preserve"> Refer </w:t>
        </w:r>
      </w:ins>
      <w:ins w:id="851" w:author="Sampathkumar Chinnaswamy" w:date="2023-06-27T10:34:00Z">
        <w:r w:rsidR="00A3524E">
          <w:fldChar w:fldCharType="begin"/>
        </w:r>
        <w:r w:rsidR="00A3524E">
          <w:instrText xml:space="preserve"> HYPERLINK  \l "_Wakalah_Fee_Commission," </w:instrText>
        </w:r>
        <w:r w:rsidR="00A3524E">
          <w:fldChar w:fldCharType="separate"/>
        </w:r>
        <w:r w:rsidR="0052491B" w:rsidRPr="00A3524E">
          <w:rPr>
            <w:rStyle w:val="Hyperlink"/>
          </w:rPr>
          <w:t>Section 1.2.8.c</w:t>
        </w:r>
        <w:r w:rsidR="00A3524E">
          <w:fldChar w:fldCharType="end"/>
        </w:r>
      </w:ins>
    </w:p>
    <w:p w14:paraId="6776CE99" w14:textId="7CFE6743" w:rsidR="00752314" w:rsidRPr="00DA04FE" w:rsidRDefault="00752314" w:rsidP="00AE6579">
      <w:pPr>
        <w:pStyle w:val="ListParagraph"/>
        <w:numPr>
          <w:ilvl w:val="0"/>
          <w:numId w:val="9"/>
        </w:numPr>
        <w:rPr>
          <w:ins w:id="852" w:author="Sampathkumar Chinnaswamy" w:date="2023-06-28T14:48:00Z"/>
          <w:rStyle w:val="Hyperlink"/>
          <w:color w:val="auto"/>
          <w:u w:val="none"/>
        </w:rPr>
      </w:pPr>
      <w:r w:rsidRPr="000217DE">
        <w:t xml:space="preserve">Refer the attached Excel File for </w:t>
      </w:r>
      <w:hyperlink w:anchor="AgentRules_RiskTypeandTariffLoading" w:history="1">
        <w:r w:rsidRPr="000217DE">
          <w:rPr>
            <w:rStyle w:val="Hyperlink"/>
          </w:rPr>
          <w:t>Tariff Loading</w:t>
        </w:r>
      </w:hyperlink>
    </w:p>
    <w:p w14:paraId="5D0BFE19" w14:textId="77777777" w:rsidR="00DA04FE" w:rsidRPr="00DA04FE" w:rsidRDefault="00DA04FE" w:rsidP="00DA04FE">
      <w:pPr>
        <w:pStyle w:val="Heading5"/>
        <w:rPr>
          <w:ins w:id="853" w:author="Sampathkumar Chinnaswamy" w:date="2023-06-28T14:49:00Z"/>
        </w:rPr>
      </w:pPr>
      <w:ins w:id="854" w:author="Sampathkumar Chinnaswamy" w:date="2023-06-28T14:48:00Z">
        <w:r w:rsidRPr="00DA04FE">
          <w:t>Maximum Cumulative Loading</w:t>
        </w:r>
      </w:ins>
    </w:p>
    <w:p w14:paraId="258B7437" w14:textId="7AC1557A" w:rsidR="00DA04FE" w:rsidRPr="000217DE" w:rsidRDefault="00DA04FE" w:rsidP="00AE6579">
      <w:pPr>
        <w:pStyle w:val="ListParagraph"/>
        <w:numPr>
          <w:ilvl w:val="0"/>
          <w:numId w:val="9"/>
        </w:numPr>
        <w:rPr>
          <w:ins w:id="855" w:author="Sampathkumar Chinnaswamy" w:date="2023-06-28T14:50:00Z"/>
        </w:rPr>
      </w:pPr>
      <w:ins w:id="856" w:author="Sampathkumar Chinnaswamy" w:date="2023-06-28T14:49:00Z">
        <w:r w:rsidRPr="00DA04FE">
          <w:t xml:space="preserve">The Maximum Cumulative Loading applicable for each Vehicle Type shall be maintain in the </w:t>
        </w:r>
      </w:ins>
      <w:ins w:id="857" w:author="Sampathkumar Chinnaswamy" w:date="2023-06-28T14:48:00Z">
        <w:r w:rsidRPr="00DA04FE">
          <w:br/>
        </w:r>
      </w:ins>
      <w:ins w:id="858" w:author="Sampathkumar Chinnaswamy" w:date="2023-06-28T14:50:00Z">
        <w:r w:rsidRPr="000217DE">
          <w:t>Rule</w:t>
        </w:r>
        <w:r>
          <w:t xml:space="preserve">s and </w:t>
        </w:r>
        <w:r w:rsidRPr="000217DE">
          <w:t>Rating Engine</w:t>
        </w:r>
        <w:r>
          <w:t xml:space="preserve"> </w:t>
        </w:r>
      </w:ins>
    </w:p>
    <w:p w14:paraId="1F3FB385" w14:textId="2282BB0E" w:rsidR="00DA04FE" w:rsidRPr="00DA04FE" w:rsidRDefault="00DA04FE" w:rsidP="00AE6579">
      <w:pPr>
        <w:pStyle w:val="ListParagraph"/>
        <w:numPr>
          <w:ilvl w:val="0"/>
          <w:numId w:val="9"/>
        </w:numPr>
        <w:rPr>
          <w:ins w:id="859" w:author="Sampathkumar Chinnaswamy" w:date="2023-06-28T14:51:00Z"/>
          <w:rStyle w:val="Hyperlink"/>
          <w:color w:val="auto"/>
          <w:u w:val="none"/>
        </w:rPr>
      </w:pPr>
      <w:ins w:id="860" w:author="Sampathkumar Chinnaswamy" w:date="2023-06-28T14:51:00Z">
        <w:r w:rsidRPr="000217DE">
          <w:t xml:space="preserve">Refer the attached Excel File for </w:t>
        </w:r>
      </w:ins>
      <w:ins w:id="861" w:author="Sampathkumar Chinnaswamy" w:date="2023-06-28T14:53:00Z">
        <w:r w:rsidR="00EE7B60">
          <w:fldChar w:fldCharType="begin"/>
        </w:r>
        <w:r w:rsidR="00EE7B60">
          <w:instrText xml:space="preserve"> HYPERLINK  \l "MaximumCumulativeTariffLoading" </w:instrText>
        </w:r>
        <w:r w:rsidR="00EE7B60">
          <w:fldChar w:fldCharType="separate"/>
        </w:r>
        <w:r w:rsidRPr="00EE7B60">
          <w:rPr>
            <w:rStyle w:val="Hyperlink"/>
          </w:rPr>
          <w:t>Maximum Cumulative Tariff Loading</w:t>
        </w:r>
        <w:r w:rsidR="00EE7B60">
          <w:fldChar w:fldCharType="end"/>
        </w:r>
      </w:ins>
    </w:p>
    <w:p w14:paraId="21128207" w14:textId="068E8465" w:rsidR="00DA04FE" w:rsidRPr="000217DE" w:rsidDel="00F94DBA" w:rsidRDefault="00DA04FE" w:rsidP="00DA04FE">
      <w:pPr>
        <w:rPr>
          <w:del w:id="862" w:author="Sampathkumar Chinnaswamy" w:date="2023-06-28T15:31:00Z"/>
        </w:rPr>
      </w:pPr>
    </w:p>
    <w:p w14:paraId="7C48E858" w14:textId="7D0BC527" w:rsidR="007E29A2" w:rsidRPr="000217DE" w:rsidRDefault="00473643" w:rsidP="007C13A6">
      <w:pPr>
        <w:pStyle w:val="Heading4"/>
      </w:pPr>
      <w:r w:rsidRPr="000217DE">
        <w:t>N</w:t>
      </w:r>
      <w:r w:rsidR="00256410" w:rsidRPr="000217DE">
        <w:t>CD</w:t>
      </w:r>
    </w:p>
    <w:p w14:paraId="4C7ADAD3" w14:textId="4A12BF47" w:rsidR="00473643" w:rsidRPr="000217DE" w:rsidRDefault="00473643" w:rsidP="00AE6579">
      <w:pPr>
        <w:pStyle w:val="ListParagraph"/>
        <w:numPr>
          <w:ilvl w:val="0"/>
          <w:numId w:val="15"/>
        </w:numPr>
      </w:pPr>
      <w:r w:rsidRPr="000217DE">
        <w:t xml:space="preserve">The NCD % will be received as one of the Pricing Factor and the same will be used to compute the Tariff </w:t>
      </w:r>
      <w:r w:rsidR="004F0F98">
        <w:t>Contribution</w:t>
      </w:r>
      <w:r w:rsidRPr="000217DE">
        <w:t xml:space="preserve"> and De-Tariff </w:t>
      </w:r>
      <w:r w:rsidR="004F0F98">
        <w:t>Contribution</w:t>
      </w:r>
      <w:r w:rsidRPr="000217DE">
        <w:t>.</w:t>
      </w:r>
    </w:p>
    <w:p w14:paraId="40C1F163" w14:textId="537C370E" w:rsidR="00473643" w:rsidRPr="000217DE" w:rsidRDefault="00473643" w:rsidP="00AE6579">
      <w:pPr>
        <w:pStyle w:val="ListParagraph"/>
        <w:numPr>
          <w:ilvl w:val="0"/>
          <w:numId w:val="15"/>
        </w:numPr>
      </w:pPr>
      <w:r w:rsidRPr="000217DE">
        <w:t>No NCD% Setup / maintenance will be available in the Rule</w:t>
      </w:r>
      <w:ins w:id="863" w:author="Sampathkumar Chinnaswamy" w:date="2023-06-21T17:11:00Z">
        <w:r w:rsidR="004445BD">
          <w:t xml:space="preserve">s and </w:t>
        </w:r>
      </w:ins>
      <w:del w:id="864" w:author="Sampathkumar Chinnaswamy" w:date="2023-06-21T17:11:00Z">
        <w:r w:rsidRPr="000217DE" w:rsidDel="004445BD">
          <w:delText xml:space="preserve"> / </w:delText>
        </w:r>
      </w:del>
      <w:r w:rsidRPr="000217DE">
        <w:t xml:space="preserve">Rating </w:t>
      </w:r>
      <w:commentRangeStart w:id="865"/>
      <w:commentRangeStart w:id="866"/>
      <w:r w:rsidRPr="000217DE">
        <w:t>Engine</w:t>
      </w:r>
      <w:commentRangeEnd w:id="865"/>
      <w:r w:rsidR="00EA4684">
        <w:rPr>
          <w:rStyle w:val="CommentReference"/>
        </w:rPr>
        <w:commentReference w:id="865"/>
      </w:r>
      <w:commentRangeEnd w:id="866"/>
      <w:r w:rsidR="004236B6">
        <w:rPr>
          <w:rStyle w:val="CommentReference"/>
        </w:rPr>
        <w:commentReference w:id="866"/>
      </w:r>
    </w:p>
    <w:p w14:paraId="0C0456D8" w14:textId="5028760D" w:rsidR="00A57002" w:rsidRPr="000217DE" w:rsidDel="003C72CF" w:rsidRDefault="00A57002" w:rsidP="007C13A6">
      <w:pPr>
        <w:pStyle w:val="Heading4"/>
        <w:rPr>
          <w:del w:id="867" w:author="Sampathkumar Chinnaswamy" w:date="2023-06-23T11:55:00Z"/>
        </w:rPr>
      </w:pPr>
      <w:commentRangeStart w:id="868"/>
      <w:commentRangeStart w:id="869"/>
      <w:del w:id="870" w:author="Sampathkumar Chinnaswamy" w:date="2023-06-22T15:06:00Z">
        <w:r w:rsidRPr="000217DE" w:rsidDel="001B749D">
          <w:delText>Profit Margin</w:delText>
        </w:r>
      </w:del>
    </w:p>
    <w:p w14:paraId="1D84580A" w14:textId="43F1B8BD" w:rsidR="00A57002" w:rsidRPr="000217DE" w:rsidDel="003C72CF" w:rsidRDefault="00A57002" w:rsidP="00AE6579">
      <w:pPr>
        <w:pStyle w:val="ListParagraph"/>
        <w:numPr>
          <w:ilvl w:val="0"/>
          <w:numId w:val="6"/>
        </w:numPr>
        <w:rPr>
          <w:del w:id="871" w:author="Sampathkumar Chinnaswamy" w:date="2023-06-23T11:55:00Z"/>
        </w:rPr>
      </w:pPr>
      <w:del w:id="872" w:author="Sampathkumar Chinnaswamy" w:date="2023-06-23T11:39:00Z">
        <w:r w:rsidRPr="000217DE" w:rsidDel="00572B72">
          <w:delText xml:space="preserve">Profit Margin </w:delText>
        </w:r>
      </w:del>
      <w:del w:id="873" w:author="Sampathkumar Chinnaswamy" w:date="2023-06-23T11:55:00Z">
        <w:r w:rsidRPr="000217DE" w:rsidDel="003C72CF">
          <w:delText>% shall be maintained in the Rating Engine.</w:delText>
        </w:r>
      </w:del>
    </w:p>
    <w:p w14:paraId="093F5C49" w14:textId="73B4C0F5" w:rsidR="00AC0488" w:rsidRPr="000217DE" w:rsidDel="003C72CF" w:rsidRDefault="00AC0488" w:rsidP="00AE6579">
      <w:pPr>
        <w:pStyle w:val="ListParagraph"/>
        <w:numPr>
          <w:ilvl w:val="0"/>
          <w:numId w:val="6"/>
        </w:numPr>
        <w:rPr>
          <w:del w:id="874" w:author="Sampathkumar Chinnaswamy" w:date="2023-06-23T11:55:00Z"/>
        </w:rPr>
      </w:pPr>
      <w:del w:id="875" w:author="Sampathkumar Chinnaswamy" w:date="2023-06-23T11:39:00Z">
        <w:r w:rsidRPr="000217DE" w:rsidDel="00572B72">
          <w:delText xml:space="preserve">Profit Margin </w:delText>
        </w:r>
      </w:del>
      <w:del w:id="876" w:author="Sampathkumar Chinnaswamy" w:date="2023-06-23T11:55:00Z">
        <w:r w:rsidRPr="000217DE" w:rsidDel="003C72CF">
          <w:delText xml:space="preserve">% can be applied based on any one of the Pricing Factor or combination of the multiple Pricing factors as per the example below. </w:delText>
        </w:r>
      </w:del>
    </w:p>
    <w:p w14:paraId="5EC412EA" w14:textId="27EB5CCD" w:rsidR="00AC0488" w:rsidRPr="000217DE" w:rsidDel="003C72CF" w:rsidRDefault="00AC0488" w:rsidP="00AE6579">
      <w:pPr>
        <w:pStyle w:val="ListParagraph"/>
        <w:numPr>
          <w:ilvl w:val="1"/>
          <w:numId w:val="6"/>
        </w:numPr>
        <w:rPr>
          <w:del w:id="877" w:author="Sampathkumar Chinnaswamy" w:date="2023-06-23T11:55:00Z"/>
        </w:rPr>
      </w:pPr>
      <w:del w:id="878" w:author="Sampathkumar Chinnaswamy" w:date="2023-06-23T11:55:00Z">
        <w:r w:rsidRPr="000217DE" w:rsidDel="003C72CF">
          <w:delText xml:space="preserve">One Pricing Factor – Make - LEXUS – </w:delText>
        </w:r>
        <w:r w:rsidR="000B4FF0" w:rsidRPr="000217DE" w:rsidDel="003C72CF">
          <w:delText>Profit Margin</w:delText>
        </w:r>
        <w:r w:rsidRPr="000217DE" w:rsidDel="003C72CF">
          <w:delText xml:space="preserve"> 10% or Vehicle Age above 15  – </w:delText>
        </w:r>
        <w:r w:rsidR="000B4FF0" w:rsidRPr="000217DE" w:rsidDel="003C72CF">
          <w:delText xml:space="preserve">Profit Margin </w:delText>
        </w:r>
        <w:r w:rsidRPr="000217DE" w:rsidDel="003C72CF">
          <w:delText>15 %</w:delText>
        </w:r>
      </w:del>
    </w:p>
    <w:p w14:paraId="23169644" w14:textId="4165E2DC" w:rsidR="00AC0488" w:rsidRPr="000217DE" w:rsidDel="003C72CF" w:rsidRDefault="00AC0488" w:rsidP="00AE6579">
      <w:pPr>
        <w:pStyle w:val="ListParagraph"/>
        <w:numPr>
          <w:ilvl w:val="1"/>
          <w:numId w:val="6"/>
        </w:numPr>
        <w:rPr>
          <w:del w:id="879" w:author="Sampathkumar Chinnaswamy" w:date="2023-06-23T11:55:00Z"/>
        </w:rPr>
      </w:pPr>
      <w:del w:id="880" w:author="Sampathkumar Chinnaswamy" w:date="2023-06-23T11:55:00Z">
        <w:r w:rsidRPr="000217DE" w:rsidDel="003C72CF">
          <w:delText xml:space="preserve">Multiple Pricing Factors – Make Toyota, Model </w:delText>
        </w:r>
        <w:r w:rsidR="00CD5689" w:rsidRPr="000217DE" w:rsidDel="003C72CF">
          <w:delText>Hi</w:delText>
        </w:r>
        <w:r w:rsidRPr="000217DE" w:rsidDel="003C72CF">
          <w:delText xml:space="preserve">lux and Vehicle Age above 15 - </w:delText>
        </w:r>
        <w:r w:rsidR="000B4FF0" w:rsidRPr="000217DE" w:rsidDel="003C72CF">
          <w:delText xml:space="preserve">Profit Margin </w:delText>
        </w:r>
        <w:r w:rsidRPr="000217DE" w:rsidDel="003C72CF">
          <w:delText xml:space="preserve">20% </w:delText>
        </w:r>
      </w:del>
    </w:p>
    <w:p w14:paraId="09D91543" w14:textId="7F4BDBDE" w:rsidR="001B749D" w:rsidRPr="000217DE" w:rsidDel="003C72CF" w:rsidRDefault="00AC0488" w:rsidP="00AE6579">
      <w:pPr>
        <w:pStyle w:val="ListParagraph"/>
        <w:numPr>
          <w:ilvl w:val="0"/>
          <w:numId w:val="6"/>
        </w:numPr>
        <w:rPr>
          <w:del w:id="881" w:author="Sampathkumar Chinnaswamy" w:date="2023-06-23T11:55:00Z"/>
        </w:rPr>
      </w:pPr>
      <w:del w:id="882" w:author="Sampathkumar Chinnaswamy" w:date="2023-06-23T11:55:00Z">
        <w:r w:rsidRPr="000217DE" w:rsidDel="003C72CF">
          <w:delText xml:space="preserve">Hence </w:delText>
        </w:r>
        <w:r w:rsidR="00927998" w:rsidRPr="000217DE" w:rsidDel="003C72CF">
          <w:delText xml:space="preserve">Profit Margin </w:delText>
        </w:r>
        <w:r w:rsidRPr="000217DE" w:rsidDel="003C72CF">
          <w:delText xml:space="preserve">shall be maintained in the </w:delText>
        </w:r>
        <w:r w:rsidR="00927998" w:rsidRPr="000217DE" w:rsidDel="003C72CF">
          <w:delText>N-Dimension Table.</w:delText>
        </w:r>
        <w:commentRangeEnd w:id="868"/>
        <w:r w:rsidR="00EA4684" w:rsidDel="003C72CF">
          <w:rPr>
            <w:rStyle w:val="CommentReference"/>
          </w:rPr>
          <w:commentReference w:id="868"/>
        </w:r>
      </w:del>
      <w:commentRangeEnd w:id="869"/>
      <w:r w:rsidR="00046C1C">
        <w:rPr>
          <w:rStyle w:val="CommentReference"/>
        </w:rPr>
        <w:commentReference w:id="869"/>
      </w:r>
    </w:p>
    <w:p w14:paraId="0CDB4509" w14:textId="039B8C47" w:rsidR="007E000B" w:rsidRPr="000217DE" w:rsidRDefault="007E000B" w:rsidP="00A30C09">
      <w:pPr>
        <w:pStyle w:val="Heading4"/>
      </w:pPr>
      <w:r w:rsidRPr="000217DE">
        <w:t xml:space="preserve">Extra Coverage </w:t>
      </w:r>
      <w:r w:rsidR="00B17F3F" w:rsidRPr="000217DE">
        <w:t>Rate and Formulas</w:t>
      </w:r>
    </w:p>
    <w:p w14:paraId="52F425B0" w14:textId="79B6D6B4" w:rsidR="007E000B" w:rsidRPr="000217DE" w:rsidRDefault="007E000B" w:rsidP="00AE6579">
      <w:pPr>
        <w:pStyle w:val="ListParagraph"/>
        <w:numPr>
          <w:ilvl w:val="0"/>
          <w:numId w:val="13"/>
        </w:numPr>
      </w:pPr>
      <w:r w:rsidRPr="000217DE">
        <w:t xml:space="preserve">Extra Coverage </w:t>
      </w:r>
      <w:r w:rsidR="004F0F98">
        <w:t>Contribution</w:t>
      </w:r>
      <w:r w:rsidRPr="000217DE">
        <w:t xml:space="preserve"> shall also be calculated in the Rule</w:t>
      </w:r>
      <w:ins w:id="883" w:author="Sampathkumar Chinnaswamy" w:date="2023-06-21T17:12:00Z">
        <w:r w:rsidR="004445BD">
          <w:t xml:space="preserve">s and </w:t>
        </w:r>
      </w:ins>
      <w:del w:id="884" w:author="Sampathkumar Chinnaswamy" w:date="2023-06-21T17:12:00Z">
        <w:r w:rsidRPr="000217DE" w:rsidDel="004445BD">
          <w:delText xml:space="preserve"> / </w:delText>
        </w:r>
      </w:del>
      <w:r w:rsidRPr="000217DE">
        <w:t xml:space="preserve">Rating Engine for </w:t>
      </w:r>
      <w:commentRangeStart w:id="885"/>
      <w:commentRangeStart w:id="886"/>
      <w:r w:rsidRPr="000217DE">
        <w:t xml:space="preserve">both </w:t>
      </w:r>
      <w:ins w:id="887" w:author="Sampathkumar Chinnaswamy" w:date="2023-07-04T14:23:00Z">
        <w:r w:rsidR="005C09DD">
          <w:t xml:space="preserve">Tariff </w:t>
        </w:r>
      </w:ins>
      <w:ins w:id="888" w:author="Sampathkumar Chinnaswamy" w:date="2023-07-04T14:24:00Z">
        <w:r w:rsidR="005C09DD">
          <w:t xml:space="preserve">Products and De-Tariff Products </w:t>
        </w:r>
      </w:ins>
      <w:del w:id="889" w:author="Sampathkumar Chinnaswamy" w:date="2023-07-04T14:24:00Z">
        <w:r w:rsidRPr="000217DE" w:rsidDel="005C09DD">
          <w:delText xml:space="preserve">Tariff </w:delText>
        </w:r>
        <w:r w:rsidR="004F0F98" w:rsidDel="005C09DD">
          <w:delText>Contribution</w:delText>
        </w:r>
        <w:r w:rsidRPr="000217DE" w:rsidDel="005C09DD">
          <w:delText xml:space="preserve"> and De-Tariff </w:delText>
        </w:r>
        <w:r w:rsidR="004F0F98" w:rsidDel="005C09DD">
          <w:delText>Contribution</w:delText>
        </w:r>
        <w:commentRangeEnd w:id="885"/>
        <w:r w:rsidR="004C7307" w:rsidDel="005C09DD">
          <w:rPr>
            <w:rStyle w:val="CommentReference"/>
          </w:rPr>
          <w:commentReference w:id="885"/>
        </w:r>
        <w:commentRangeEnd w:id="886"/>
        <w:r w:rsidR="004236B6" w:rsidDel="005C09DD">
          <w:rPr>
            <w:rStyle w:val="CommentReference"/>
          </w:rPr>
          <w:commentReference w:id="886"/>
        </w:r>
      </w:del>
      <w:ins w:id="890" w:author="Sampathkumar Chinnaswamy" w:date="2023-06-22T15:16:00Z">
        <w:r w:rsidR="00706D6D">
          <w:fldChar w:fldCharType="begin"/>
        </w:r>
        <w:r w:rsidR="00706D6D">
          <w:instrText xml:space="preserve"> HYPERLINK  \l "_Applicable_Coverage_Type" </w:instrText>
        </w:r>
        <w:r w:rsidR="00706D6D">
          <w:fldChar w:fldCharType="separate"/>
        </w:r>
        <w:r w:rsidR="00706D6D" w:rsidRPr="00706D6D">
          <w:rPr>
            <w:rStyle w:val="Hyperlink"/>
          </w:rPr>
          <w:t>Refer Section 1.2.1.b</w:t>
        </w:r>
        <w:r w:rsidR="00706D6D">
          <w:fldChar w:fldCharType="end"/>
        </w:r>
      </w:ins>
    </w:p>
    <w:p w14:paraId="7B56AC59" w14:textId="27AC7188" w:rsidR="007E000B" w:rsidRPr="000217DE" w:rsidRDefault="007E000B" w:rsidP="00AE6579">
      <w:pPr>
        <w:pStyle w:val="ListParagraph"/>
        <w:numPr>
          <w:ilvl w:val="0"/>
          <w:numId w:val="13"/>
        </w:numPr>
      </w:pPr>
      <w:r w:rsidRPr="000217DE">
        <w:t>For the Extra Coverages received from the front end system, Rule</w:t>
      </w:r>
      <w:ins w:id="891" w:author="Sampathkumar Chinnaswamy" w:date="2023-06-21T17:12:00Z">
        <w:r w:rsidR="004445BD">
          <w:t xml:space="preserve">s and </w:t>
        </w:r>
      </w:ins>
      <w:del w:id="892" w:author="Sampathkumar Chinnaswamy" w:date="2023-06-21T17:12:00Z">
        <w:r w:rsidRPr="000217DE" w:rsidDel="004445BD">
          <w:delText xml:space="preserve"> / </w:delText>
        </w:r>
      </w:del>
      <w:r w:rsidRPr="000217DE">
        <w:t xml:space="preserve">Rating Engine shall compute the Extra Coverage </w:t>
      </w:r>
      <w:r w:rsidR="004F0F98">
        <w:t>Contribution</w:t>
      </w:r>
      <w:r w:rsidRPr="000217DE">
        <w:t xml:space="preserve">. </w:t>
      </w:r>
    </w:p>
    <w:p w14:paraId="46A01523" w14:textId="68E74D8E" w:rsidR="00210FBA" w:rsidRPr="000217DE" w:rsidRDefault="00210FBA" w:rsidP="00AE6579">
      <w:pPr>
        <w:pStyle w:val="ListParagraph"/>
        <w:numPr>
          <w:ilvl w:val="0"/>
          <w:numId w:val="13"/>
        </w:numPr>
      </w:pPr>
      <w:r w:rsidRPr="000217DE">
        <w:t xml:space="preserve">Extra Coverages Rate and </w:t>
      </w:r>
      <w:r w:rsidR="004F0F98">
        <w:t>Contribution</w:t>
      </w:r>
      <w:r w:rsidRPr="000217DE">
        <w:t xml:space="preserve"> Calculation formula shall also maintained in the Rule</w:t>
      </w:r>
      <w:ins w:id="893" w:author="Sampathkumar Chinnaswamy" w:date="2023-06-21T17:27:00Z">
        <w:r w:rsidR="00425FC3">
          <w:t xml:space="preserve">s and </w:t>
        </w:r>
      </w:ins>
      <w:del w:id="894" w:author="Sampathkumar Chinnaswamy" w:date="2023-06-21T17:27:00Z">
        <w:r w:rsidRPr="000217DE" w:rsidDel="00425FC3">
          <w:delText xml:space="preserve"> /</w:delText>
        </w:r>
      </w:del>
      <w:r w:rsidRPr="000217DE">
        <w:t xml:space="preserve">Rating Engine </w:t>
      </w:r>
    </w:p>
    <w:p w14:paraId="471EC340" w14:textId="78930104" w:rsidR="007E000B" w:rsidRPr="000217DE" w:rsidRDefault="007E000B" w:rsidP="00AE6579">
      <w:pPr>
        <w:pStyle w:val="ListParagraph"/>
        <w:numPr>
          <w:ilvl w:val="0"/>
          <w:numId w:val="13"/>
        </w:numPr>
        <w:rPr>
          <w:rStyle w:val="Hyperlink"/>
          <w:color w:val="auto"/>
          <w:u w:val="none"/>
        </w:rPr>
      </w:pPr>
      <w:r w:rsidRPr="000217DE">
        <w:t xml:space="preserve">Refer the attached </w:t>
      </w:r>
      <w:hyperlink w:anchor="ExtraCoverageFormulasandRate" w:history="1">
        <w:r w:rsidR="005D3D61" w:rsidRPr="000217DE">
          <w:rPr>
            <w:rStyle w:val="Hyperlink"/>
          </w:rPr>
          <w:t xml:space="preserve">Extra Coverage </w:t>
        </w:r>
        <w:r w:rsidRPr="000217DE">
          <w:rPr>
            <w:rStyle w:val="Hyperlink"/>
          </w:rPr>
          <w:t>Formulas and Rate</w:t>
        </w:r>
      </w:hyperlink>
      <w:ins w:id="895" w:author="Sampathkumar Chinnaswamy" w:date="2023-06-23T08:12:00Z">
        <w:r w:rsidR="00AE1DD3">
          <w:rPr>
            <w:rStyle w:val="Hyperlink"/>
          </w:rPr>
          <w:t xml:space="preserve">. Sheet Name: </w:t>
        </w:r>
        <w:proofErr w:type="spellStart"/>
        <w:r w:rsidR="00AE1DD3" w:rsidRPr="00AE1DD3">
          <w:rPr>
            <w:rStyle w:val="Hyperlink"/>
          </w:rPr>
          <w:t>AdditlBenTagtoSubClass</w:t>
        </w:r>
        <w:proofErr w:type="spellEnd"/>
        <w:r w:rsidR="00AE1DD3">
          <w:rPr>
            <w:rStyle w:val="Hyperlink"/>
          </w:rPr>
          <w:t xml:space="preserve"> and </w:t>
        </w:r>
      </w:ins>
      <w:proofErr w:type="spellStart"/>
      <w:ins w:id="896" w:author="Sampathkumar Chinnaswamy" w:date="2023-06-23T08:13:00Z">
        <w:r w:rsidR="00AE1DD3" w:rsidRPr="00AE1DD3">
          <w:rPr>
            <w:rStyle w:val="Hyperlink"/>
          </w:rPr>
          <w:t>FormulaType</w:t>
        </w:r>
      </w:ins>
      <w:proofErr w:type="spellEnd"/>
    </w:p>
    <w:p w14:paraId="257FE816" w14:textId="03DACDED" w:rsidR="00B74952" w:rsidRPr="001530D3" w:rsidRDefault="00B74952" w:rsidP="00B74952">
      <w:r w:rsidRPr="001530D3">
        <w:lastRenderedPageBreak/>
        <w:t>Note: The Rule</w:t>
      </w:r>
      <w:ins w:id="897" w:author="Sampathkumar Chinnaswamy" w:date="2023-06-21T17:27:00Z">
        <w:r w:rsidR="00425FC3" w:rsidRPr="001530D3">
          <w:t xml:space="preserve">s and </w:t>
        </w:r>
      </w:ins>
      <w:del w:id="898" w:author="Sampathkumar Chinnaswamy" w:date="2023-06-21T17:27:00Z">
        <w:r w:rsidRPr="001530D3" w:rsidDel="00425FC3">
          <w:delText xml:space="preserve"> / </w:delText>
        </w:r>
      </w:del>
      <w:r w:rsidRPr="001530D3">
        <w:t xml:space="preserve">Rating Engine shall have the option to upload all the Rating Data </w:t>
      </w:r>
    </w:p>
    <w:p w14:paraId="7991A586" w14:textId="04A00783" w:rsidR="00013849" w:rsidRPr="000217DE" w:rsidRDefault="00013849" w:rsidP="004B47E7">
      <w:pPr>
        <w:pStyle w:val="Heading4"/>
      </w:pPr>
      <w:del w:id="899" w:author="Sampathkumar Chinnaswamy" w:date="2023-06-23T11:54:00Z">
        <w:r w:rsidRPr="000217DE" w:rsidDel="003C72CF">
          <w:delText xml:space="preserve">Discount and </w:delText>
        </w:r>
      </w:del>
      <w:r w:rsidRPr="000217DE">
        <w:t>Commission</w:t>
      </w:r>
      <w:ins w:id="900" w:author="Sampathkumar Chinnaswamy" w:date="2023-06-23T11:55:00Z">
        <w:r w:rsidR="00913AAB">
          <w:t>,</w:t>
        </w:r>
      </w:ins>
      <w:r w:rsidRPr="000217DE">
        <w:t xml:space="preserve"> </w:t>
      </w:r>
      <w:ins w:id="901" w:author="Sampathkumar Chinnaswamy" w:date="2023-06-23T11:54:00Z">
        <w:r w:rsidR="003C72CF">
          <w:t xml:space="preserve">Discount and </w:t>
        </w:r>
        <w:proofErr w:type="spellStart"/>
        <w:r w:rsidR="003C72CF">
          <w:t>Wakalah</w:t>
        </w:r>
        <w:proofErr w:type="spellEnd"/>
        <w:r w:rsidR="003C72CF">
          <w:t xml:space="preserve"> Fees</w:t>
        </w:r>
      </w:ins>
    </w:p>
    <w:p w14:paraId="65FCF771" w14:textId="23710132" w:rsidR="004B47E7" w:rsidRPr="000217DE" w:rsidRDefault="004B47E7" w:rsidP="004B0C4E">
      <w:pPr>
        <w:pStyle w:val="Heading5"/>
      </w:pPr>
      <w:r w:rsidRPr="000217DE">
        <w:t xml:space="preserve">Agent </w:t>
      </w:r>
      <w:proofErr w:type="spellStart"/>
      <w:ins w:id="902" w:author="Sampathkumar Chinnaswamy" w:date="2023-06-22T15:17:00Z">
        <w:r w:rsidR="00706D6D">
          <w:t>Wakalah</w:t>
        </w:r>
        <w:proofErr w:type="spellEnd"/>
        <w:r w:rsidR="00706D6D">
          <w:t xml:space="preserve"> Fee </w:t>
        </w:r>
      </w:ins>
      <w:commentRangeStart w:id="903"/>
      <w:commentRangeStart w:id="904"/>
      <w:r w:rsidRPr="000217DE">
        <w:t>Commission</w:t>
      </w:r>
      <w:commentRangeEnd w:id="903"/>
      <w:r w:rsidR="004C7307">
        <w:rPr>
          <w:rStyle w:val="CommentReference"/>
          <w:rFonts w:asciiTheme="minorHAnsi" w:eastAsiaTheme="minorEastAsia" w:hAnsiTheme="minorHAnsi" w:cstheme="minorBidi"/>
          <w:color w:val="auto"/>
        </w:rPr>
        <w:commentReference w:id="903"/>
      </w:r>
      <w:commentRangeEnd w:id="904"/>
      <w:r w:rsidR="003A6B08">
        <w:rPr>
          <w:rStyle w:val="CommentReference"/>
          <w:rFonts w:asciiTheme="minorHAnsi" w:eastAsiaTheme="minorEastAsia" w:hAnsiTheme="minorHAnsi" w:cstheme="minorBidi"/>
          <w:color w:val="auto"/>
        </w:rPr>
        <w:commentReference w:id="904"/>
      </w:r>
      <w:ins w:id="905" w:author="Sampathkumar Chinnaswamy" w:date="2023-06-21T19:27:00Z">
        <w:r w:rsidR="008D2724">
          <w:t xml:space="preserve"> </w:t>
        </w:r>
      </w:ins>
    </w:p>
    <w:p w14:paraId="34AD913A" w14:textId="7BFD8229" w:rsidR="004B47E7" w:rsidRPr="000217DE" w:rsidRDefault="009E11E3" w:rsidP="00AE6579">
      <w:pPr>
        <w:pStyle w:val="ListParagraph"/>
        <w:numPr>
          <w:ilvl w:val="0"/>
          <w:numId w:val="12"/>
        </w:numPr>
      </w:pPr>
      <w:r w:rsidRPr="000217DE">
        <w:t xml:space="preserve">Agent </w:t>
      </w:r>
      <w:proofErr w:type="spellStart"/>
      <w:ins w:id="906" w:author="Sampathkumar Chinnaswamy" w:date="2023-06-25T15:28:00Z">
        <w:r w:rsidR="00F37D71">
          <w:t>Wakalah</w:t>
        </w:r>
        <w:proofErr w:type="spellEnd"/>
        <w:r w:rsidR="00F37D71">
          <w:t xml:space="preserve"> Fee </w:t>
        </w:r>
      </w:ins>
      <w:r w:rsidR="004B47E7" w:rsidRPr="000217DE">
        <w:t xml:space="preserve">Commission </w:t>
      </w:r>
      <w:r w:rsidR="00197A22" w:rsidRPr="000217DE">
        <w:t xml:space="preserve">is </w:t>
      </w:r>
      <w:r w:rsidR="00BC7378" w:rsidRPr="000217DE">
        <w:t>applicable for al</w:t>
      </w:r>
      <w:r w:rsidR="004B47E7" w:rsidRPr="000217DE">
        <w:t>l Motor Vehicle Types and the same shall be maintained in the Rule</w:t>
      </w:r>
      <w:ins w:id="907" w:author="Sampathkumar Chinnaswamy" w:date="2023-06-21T17:12:00Z">
        <w:r w:rsidR="004445BD">
          <w:t xml:space="preserve">s and </w:t>
        </w:r>
      </w:ins>
      <w:del w:id="908" w:author="Sampathkumar Chinnaswamy" w:date="2023-06-21T17:12:00Z">
        <w:r w:rsidR="004B47E7" w:rsidRPr="000217DE" w:rsidDel="004445BD">
          <w:delText xml:space="preserve"> / </w:delText>
        </w:r>
      </w:del>
      <w:r w:rsidR="004B47E7" w:rsidRPr="000217DE">
        <w:t>Rating Engine.</w:t>
      </w:r>
    </w:p>
    <w:p w14:paraId="01A93C7C" w14:textId="068B53B3" w:rsidR="004B47E7" w:rsidRPr="000217DE" w:rsidRDefault="004B47E7" w:rsidP="00AE6579">
      <w:pPr>
        <w:pStyle w:val="ListParagraph"/>
        <w:numPr>
          <w:ilvl w:val="0"/>
          <w:numId w:val="12"/>
        </w:numPr>
      </w:pPr>
      <w:r w:rsidRPr="000217DE">
        <w:t>Same Commission % is applicable for all Agents</w:t>
      </w:r>
      <w:ins w:id="909" w:author="Sampathkumar Chinnaswamy" w:date="2023-06-25T15:29:00Z">
        <w:r w:rsidR="00C06ED0">
          <w:t xml:space="preserve"> and this can configured.</w:t>
        </w:r>
      </w:ins>
    </w:p>
    <w:p w14:paraId="3DEEBD89" w14:textId="3CCDCE6E" w:rsidR="004B0C4E" w:rsidRPr="000217DE" w:rsidRDefault="004B0C4E" w:rsidP="00AE6579">
      <w:pPr>
        <w:pStyle w:val="ListParagraph"/>
        <w:numPr>
          <w:ilvl w:val="0"/>
          <w:numId w:val="12"/>
        </w:numPr>
      </w:pPr>
      <w:r w:rsidRPr="000217DE">
        <w:t xml:space="preserve">Refer the attached </w:t>
      </w:r>
      <w:hyperlink w:anchor="MinimumPremium_AgentCommissionPercentage" w:history="1">
        <w:r w:rsidRPr="000217DE">
          <w:rPr>
            <w:rStyle w:val="Hyperlink"/>
          </w:rPr>
          <w:t>Commission Table</w:t>
        </w:r>
      </w:hyperlink>
      <w:r w:rsidRPr="000217DE">
        <w:t xml:space="preserve"> </w:t>
      </w:r>
    </w:p>
    <w:p w14:paraId="0D52BDF2" w14:textId="6619DEA6" w:rsidR="00421083" w:rsidRPr="000217DE" w:rsidRDefault="00421083" w:rsidP="00013849">
      <w:pPr>
        <w:pStyle w:val="Heading5"/>
      </w:pPr>
      <w:r w:rsidRPr="000217DE">
        <w:t xml:space="preserve">Rebate on Commission </w:t>
      </w:r>
    </w:p>
    <w:p w14:paraId="4AD4CE51" w14:textId="27DBC3CA" w:rsidR="00C56FDE" w:rsidRPr="000217DE" w:rsidRDefault="00C56FDE" w:rsidP="00AE6579">
      <w:pPr>
        <w:pStyle w:val="ListParagraph"/>
        <w:numPr>
          <w:ilvl w:val="0"/>
          <w:numId w:val="12"/>
        </w:numPr>
      </w:pPr>
      <w:r w:rsidRPr="000217DE">
        <w:t>Rebate on Commission is a Rebate allowed by Agent to Customer, from the Agent’s Commission.</w:t>
      </w:r>
    </w:p>
    <w:p w14:paraId="059CC45F" w14:textId="5FCD748F" w:rsidR="00C56FDE" w:rsidRPr="000217DE" w:rsidRDefault="00C56FDE" w:rsidP="00AE6579">
      <w:pPr>
        <w:pStyle w:val="ListParagraph"/>
        <w:numPr>
          <w:ilvl w:val="0"/>
          <w:numId w:val="12"/>
        </w:numPr>
      </w:pPr>
      <w:r w:rsidRPr="000217DE">
        <w:t xml:space="preserve">Rebate on Commission % shall not exceed the Agent Commission % allowed for the respective class. </w:t>
      </w:r>
    </w:p>
    <w:p w14:paraId="0869D999" w14:textId="3370A5A2" w:rsidR="00C56FDE" w:rsidRPr="000217DE" w:rsidRDefault="003203E5" w:rsidP="00AE6579">
      <w:pPr>
        <w:pStyle w:val="ListParagraph"/>
        <w:numPr>
          <w:ilvl w:val="0"/>
          <w:numId w:val="12"/>
        </w:numPr>
      </w:pPr>
      <w:r w:rsidRPr="000217DE">
        <w:t>Example, Agent</w:t>
      </w:r>
      <w:r w:rsidR="00C56FDE" w:rsidRPr="000217DE">
        <w:t xml:space="preserve"> Commission on Private Car is 10%. From this Commission 10%, Agent can pass some % to Customer as Rebate, example 5% or 6%. But the Rebate % cannot exceed the Agent Commission 10%</w:t>
      </w:r>
    </w:p>
    <w:p w14:paraId="76198D74" w14:textId="038F187A" w:rsidR="00AC1E8E" w:rsidRPr="000217DE" w:rsidRDefault="00AC1E8E" w:rsidP="00AE6579">
      <w:pPr>
        <w:pStyle w:val="ListParagraph"/>
        <w:numPr>
          <w:ilvl w:val="0"/>
          <w:numId w:val="12"/>
        </w:numPr>
      </w:pPr>
      <w:r w:rsidRPr="000217DE">
        <w:t>Service Tax shall be calculated after applying the Rebate allowed to Customer</w:t>
      </w:r>
      <w:r w:rsidR="003203E5" w:rsidRPr="000217DE">
        <w:t>.</w:t>
      </w:r>
    </w:p>
    <w:p w14:paraId="6120EA5E" w14:textId="38C53DE2" w:rsidR="000935A0" w:rsidRPr="000217DE" w:rsidRDefault="000935A0" w:rsidP="00AE6579">
      <w:pPr>
        <w:pStyle w:val="ListParagraph"/>
        <w:numPr>
          <w:ilvl w:val="0"/>
          <w:numId w:val="12"/>
        </w:numPr>
      </w:pPr>
      <w:r w:rsidRPr="000217DE">
        <w:t>Rebate on Commission shall be passed from the Front End System. If the Rebate on Commission is more than the Commission</w:t>
      </w:r>
      <w:r w:rsidR="007C3A53" w:rsidRPr="000217DE">
        <w:t>%,</w:t>
      </w:r>
      <w:r w:rsidRPr="000217DE">
        <w:t xml:space="preserve"> the Rule</w:t>
      </w:r>
      <w:ins w:id="910" w:author="Sampathkumar Chinnaswamy" w:date="2023-06-21T17:12:00Z">
        <w:r w:rsidR="004445BD">
          <w:t xml:space="preserve">s and </w:t>
        </w:r>
      </w:ins>
      <w:del w:id="911" w:author="Sampathkumar Chinnaswamy" w:date="2023-06-21T17:12:00Z">
        <w:r w:rsidRPr="000217DE" w:rsidDel="004445BD">
          <w:delText xml:space="preserve"> / </w:delText>
        </w:r>
      </w:del>
      <w:r w:rsidRPr="000217DE">
        <w:t xml:space="preserve">Rating engine shall raise an exception error message and shall not return the </w:t>
      </w:r>
      <w:r w:rsidR="004F0F98">
        <w:t>Contribution</w:t>
      </w:r>
      <w:r w:rsidRPr="000217DE">
        <w:t>.</w:t>
      </w:r>
      <w:ins w:id="912" w:author="Sampathkumar Chinnaswamy" w:date="2023-06-26T16:39:00Z">
        <w:r w:rsidR="00506674">
          <w:t xml:space="preserve"> </w:t>
        </w:r>
      </w:ins>
    </w:p>
    <w:tbl>
      <w:tblPr>
        <w:tblpPr w:leftFromText="180" w:rightFromText="180" w:vertAnchor="text" w:tblpY="1"/>
        <w:tblOverlap w:val="never"/>
        <w:tblW w:w="7172" w:type="dxa"/>
        <w:tblLook w:val="04A0" w:firstRow="1" w:lastRow="0" w:firstColumn="1" w:lastColumn="0" w:noHBand="0" w:noVBand="1"/>
      </w:tblPr>
      <w:tblGrid>
        <w:gridCol w:w="1780"/>
        <w:gridCol w:w="3240"/>
        <w:gridCol w:w="2152"/>
      </w:tblGrid>
      <w:tr w:rsidR="006B6D84" w:rsidRPr="000217DE" w14:paraId="1EA2B086" w14:textId="77777777" w:rsidTr="00F142EF">
        <w:trPr>
          <w:trHeight w:val="300"/>
        </w:trPr>
        <w:tc>
          <w:tcPr>
            <w:tcW w:w="1780" w:type="dxa"/>
            <w:tcBorders>
              <w:top w:val="single" w:sz="4" w:space="0" w:color="auto"/>
              <w:left w:val="single" w:sz="4" w:space="0" w:color="auto"/>
              <w:bottom w:val="single" w:sz="4" w:space="0" w:color="auto"/>
              <w:right w:val="single" w:sz="4" w:space="0" w:color="auto"/>
            </w:tcBorders>
            <w:shd w:val="clear" w:color="000000" w:fill="244062"/>
            <w:noWrap/>
            <w:vAlign w:val="bottom"/>
            <w:hideMark/>
          </w:tcPr>
          <w:p w14:paraId="5909E468" w14:textId="77777777" w:rsidR="006B6D84" w:rsidRPr="000217DE" w:rsidRDefault="006B6D84" w:rsidP="00740154">
            <w:pPr>
              <w:spacing w:after="0" w:line="240" w:lineRule="auto"/>
              <w:rPr>
                <w:rFonts w:ascii="Calibri" w:eastAsia="Times New Roman" w:hAnsi="Calibri" w:cs="Calibri"/>
                <w:b/>
                <w:bCs/>
                <w:color w:val="DCE6F1"/>
                <w:lang w:val="en-IN" w:eastAsia="en-IN"/>
              </w:rPr>
            </w:pPr>
            <w:r w:rsidRPr="000217DE">
              <w:rPr>
                <w:rFonts w:ascii="Calibri" w:eastAsia="Times New Roman" w:hAnsi="Calibri" w:cs="Calibri"/>
                <w:b/>
                <w:bCs/>
                <w:color w:val="DCE6F1"/>
                <w:lang w:val="en-IN" w:eastAsia="en-IN"/>
              </w:rPr>
              <w:t>CLASS_CODE</w:t>
            </w:r>
          </w:p>
        </w:tc>
        <w:tc>
          <w:tcPr>
            <w:tcW w:w="3240" w:type="dxa"/>
            <w:tcBorders>
              <w:top w:val="single" w:sz="4" w:space="0" w:color="auto"/>
              <w:left w:val="nil"/>
              <w:bottom w:val="single" w:sz="4" w:space="0" w:color="auto"/>
              <w:right w:val="single" w:sz="4" w:space="0" w:color="auto"/>
            </w:tcBorders>
            <w:shd w:val="clear" w:color="000000" w:fill="244062"/>
            <w:noWrap/>
            <w:vAlign w:val="bottom"/>
            <w:hideMark/>
          </w:tcPr>
          <w:p w14:paraId="6B8C41BF" w14:textId="77777777" w:rsidR="006B6D84" w:rsidRPr="000217DE" w:rsidRDefault="006B6D84" w:rsidP="00740154">
            <w:pPr>
              <w:spacing w:after="0" w:line="240" w:lineRule="auto"/>
              <w:rPr>
                <w:rFonts w:ascii="Calibri" w:eastAsia="Times New Roman" w:hAnsi="Calibri" w:cs="Calibri"/>
                <w:b/>
                <w:bCs/>
                <w:color w:val="DCE6F1"/>
                <w:lang w:val="en-IN" w:eastAsia="en-IN"/>
              </w:rPr>
            </w:pPr>
            <w:r w:rsidRPr="000217DE">
              <w:rPr>
                <w:rFonts w:ascii="Calibri" w:eastAsia="Times New Roman" w:hAnsi="Calibri" w:cs="Calibri"/>
                <w:b/>
                <w:bCs/>
                <w:color w:val="DCE6F1"/>
                <w:lang w:val="en-IN" w:eastAsia="en-IN"/>
              </w:rPr>
              <w:t>CLASS_NAME</w:t>
            </w:r>
          </w:p>
        </w:tc>
        <w:tc>
          <w:tcPr>
            <w:tcW w:w="2152" w:type="dxa"/>
            <w:tcBorders>
              <w:top w:val="single" w:sz="4" w:space="0" w:color="auto"/>
              <w:left w:val="nil"/>
              <w:bottom w:val="single" w:sz="4" w:space="0" w:color="auto"/>
              <w:right w:val="single" w:sz="4" w:space="0" w:color="auto"/>
            </w:tcBorders>
            <w:shd w:val="clear" w:color="000000" w:fill="244062"/>
            <w:noWrap/>
            <w:vAlign w:val="bottom"/>
            <w:hideMark/>
          </w:tcPr>
          <w:p w14:paraId="7EC31FAA" w14:textId="77777777" w:rsidR="006B6D84" w:rsidRPr="000217DE" w:rsidRDefault="006B6D84" w:rsidP="00740154">
            <w:pPr>
              <w:spacing w:after="0" w:line="240" w:lineRule="auto"/>
              <w:rPr>
                <w:rFonts w:ascii="Calibri" w:eastAsia="Times New Roman" w:hAnsi="Calibri" w:cs="Calibri"/>
                <w:b/>
                <w:bCs/>
                <w:color w:val="DCE6F1"/>
                <w:lang w:val="en-IN" w:eastAsia="en-IN"/>
              </w:rPr>
            </w:pPr>
            <w:r w:rsidRPr="000217DE">
              <w:rPr>
                <w:rFonts w:ascii="Calibri" w:eastAsia="Times New Roman" w:hAnsi="Calibri" w:cs="Calibri"/>
                <w:b/>
                <w:bCs/>
                <w:color w:val="DCE6F1"/>
                <w:lang w:val="en-IN" w:eastAsia="en-IN"/>
              </w:rPr>
              <w:t>CLASS_BROK_COMM</w:t>
            </w:r>
          </w:p>
        </w:tc>
      </w:tr>
      <w:tr w:rsidR="006B6D84" w:rsidRPr="000217DE" w14:paraId="7DF8367B" w14:textId="77777777" w:rsidTr="00F142EF">
        <w:trPr>
          <w:trHeight w:val="300"/>
        </w:trPr>
        <w:tc>
          <w:tcPr>
            <w:tcW w:w="1780" w:type="dxa"/>
            <w:tcBorders>
              <w:top w:val="nil"/>
              <w:left w:val="single" w:sz="4" w:space="0" w:color="auto"/>
              <w:bottom w:val="single" w:sz="4" w:space="0" w:color="auto"/>
              <w:right w:val="single" w:sz="4" w:space="0" w:color="auto"/>
            </w:tcBorders>
            <w:shd w:val="clear" w:color="000000" w:fill="DCE6F1"/>
            <w:noWrap/>
            <w:vAlign w:val="bottom"/>
            <w:hideMark/>
          </w:tcPr>
          <w:p w14:paraId="625AD095" w14:textId="77777777" w:rsidR="006B6D84" w:rsidRPr="000217DE" w:rsidRDefault="006B6D84" w:rsidP="00740154">
            <w:pPr>
              <w:spacing w:after="0" w:line="240" w:lineRule="auto"/>
              <w:rPr>
                <w:rFonts w:ascii="Calibri" w:eastAsia="Times New Roman" w:hAnsi="Calibri" w:cs="Calibri"/>
                <w:color w:val="244062"/>
                <w:lang w:val="en-IN" w:eastAsia="en-IN"/>
              </w:rPr>
            </w:pPr>
            <w:r w:rsidRPr="000217DE">
              <w:rPr>
                <w:rFonts w:ascii="Calibri" w:eastAsia="Times New Roman" w:hAnsi="Calibri" w:cs="Calibri"/>
                <w:color w:val="244062"/>
                <w:lang w:val="en-IN" w:eastAsia="en-IN"/>
              </w:rPr>
              <w:t>MT</w:t>
            </w:r>
          </w:p>
        </w:tc>
        <w:tc>
          <w:tcPr>
            <w:tcW w:w="3240" w:type="dxa"/>
            <w:tcBorders>
              <w:top w:val="nil"/>
              <w:left w:val="nil"/>
              <w:bottom w:val="single" w:sz="4" w:space="0" w:color="auto"/>
              <w:right w:val="single" w:sz="4" w:space="0" w:color="auto"/>
            </w:tcBorders>
            <w:shd w:val="clear" w:color="000000" w:fill="DCE6F1"/>
            <w:noWrap/>
            <w:vAlign w:val="bottom"/>
            <w:hideMark/>
          </w:tcPr>
          <w:p w14:paraId="5100BE0B" w14:textId="77777777" w:rsidR="006B6D84" w:rsidRPr="000217DE" w:rsidRDefault="006B6D84" w:rsidP="00740154">
            <w:pPr>
              <w:spacing w:after="0" w:line="240" w:lineRule="auto"/>
              <w:rPr>
                <w:rFonts w:ascii="Calibri" w:eastAsia="Times New Roman" w:hAnsi="Calibri" w:cs="Calibri"/>
                <w:color w:val="244062"/>
                <w:lang w:val="en-IN" w:eastAsia="en-IN"/>
              </w:rPr>
            </w:pPr>
            <w:r w:rsidRPr="000217DE">
              <w:rPr>
                <w:rFonts w:ascii="Calibri" w:eastAsia="Times New Roman" w:hAnsi="Calibri" w:cs="Calibri"/>
                <w:color w:val="244062"/>
                <w:lang w:val="en-IN" w:eastAsia="en-IN"/>
              </w:rPr>
              <w:t>MOTOR</w:t>
            </w:r>
          </w:p>
        </w:tc>
        <w:tc>
          <w:tcPr>
            <w:tcW w:w="2152" w:type="dxa"/>
            <w:tcBorders>
              <w:top w:val="nil"/>
              <w:left w:val="nil"/>
              <w:bottom w:val="single" w:sz="4" w:space="0" w:color="auto"/>
              <w:right w:val="single" w:sz="4" w:space="0" w:color="auto"/>
            </w:tcBorders>
            <w:shd w:val="clear" w:color="000000" w:fill="DCE6F1"/>
            <w:noWrap/>
            <w:vAlign w:val="bottom"/>
            <w:hideMark/>
          </w:tcPr>
          <w:p w14:paraId="248784A3" w14:textId="77777777" w:rsidR="006B6D84" w:rsidRPr="000217DE" w:rsidRDefault="006B6D84" w:rsidP="00740154">
            <w:pPr>
              <w:spacing w:after="0" w:line="240" w:lineRule="auto"/>
              <w:jc w:val="right"/>
              <w:rPr>
                <w:rFonts w:ascii="Calibri" w:eastAsia="Times New Roman" w:hAnsi="Calibri" w:cs="Calibri"/>
                <w:color w:val="244062"/>
                <w:lang w:val="en-IN" w:eastAsia="en-IN"/>
              </w:rPr>
            </w:pPr>
            <w:r w:rsidRPr="000217DE">
              <w:rPr>
                <w:rFonts w:ascii="Calibri" w:eastAsia="Times New Roman" w:hAnsi="Calibri" w:cs="Calibri"/>
                <w:color w:val="244062"/>
                <w:lang w:val="en-IN" w:eastAsia="en-IN"/>
              </w:rPr>
              <w:t>10</w:t>
            </w:r>
          </w:p>
        </w:tc>
      </w:tr>
      <w:tr w:rsidR="006B6D84" w:rsidRPr="000217DE" w:rsidDel="004236B6" w14:paraId="6A723F82" w14:textId="769A0DFF" w:rsidTr="00F142EF">
        <w:trPr>
          <w:trHeight w:val="300"/>
          <w:del w:id="913" w:author="Sampathkumar Chinnaswamy" w:date="2023-06-21T19:07:00Z"/>
        </w:trPr>
        <w:tc>
          <w:tcPr>
            <w:tcW w:w="1780" w:type="dxa"/>
            <w:tcBorders>
              <w:top w:val="nil"/>
              <w:left w:val="single" w:sz="4" w:space="0" w:color="auto"/>
              <w:bottom w:val="single" w:sz="4" w:space="0" w:color="auto"/>
              <w:right w:val="single" w:sz="4" w:space="0" w:color="auto"/>
            </w:tcBorders>
            <w:shd w:val="clear" w:color="000000" w:fill="B8CCE4"/>
            <w:noWrap/>
            <w:vAlign w:val="bottom"/>
            <w:hideMark/>
          </w:tcPr>
          <w:p w14:paraId="364F01A6" w14:textId="5C8E44F3" w:rsidR="006B6D84" w:rsidRPr="004C7307" w:rsidDel="004236B6" w:rsidRDefault="006B6D84" w:rsidP="00740154">
            <w:pPr>
              <w:spacing w:after="0" w:line="240" w:lineRule="auto"/>
              <w:rPr>
                <w:del w:id="914" w:author="Sampathkumar Chinnaswamy" w:date="2023-06-21T19:07:00Z"/>
                <w:rFonts w:ascii="Calibri" w:eastAsia="Times New Roman" w:hAnsi="Calibri" w:cs="Calibri"/>
                <w:color w:val="244062"/>
                <w:highlight w:val="yellow"/>
                <w:lang w:val="en-IN" w:eastAsia="en-IN"/>
              </w:rPr>
            </w:pPr>
            <w:del w:id="915" w:author="Sampathkumar Chinnaswamy" w:date="2023-06-21T19:07:00Z">
              <w:r w:rsidRPr="004C7307" w:rsidDel="004236B6">
                <w:rPr>
                  <w:rFonts w:ascii="Calibri" w:eastAsia="Times New Roman" w:hAnsi="Calibri" w:cs="Calibri"/>
                  <w:color w:val="244062"/>
                  <w:highlight w:val="yellow"/>
                  <w:lang w:val="en-IN" w:eastAsia="en-IN"/>
                </w:rPr>
                <w:delText>FR</w:delText>
              </w:r>
            </w:del>
          </w:p>
        </w:tc>
        <w:tc>
          <w:tcPr>
            <w:tcW w:w="3240" w:type="dxa"/>
            <w:tcBorders>
              <w:top w:val="nil"/>
              <w:left w:val="nil"/>
              <w:bottom w:val="single" w:sz="4" w:space="0" w:color="auto"/>
              <w:right w:val="single" w:sz="4" w:space="0" w:color="auto"/>
            </w:tcBorders>
            <w:shd w:val="clear" w:color="000000" w:fill="B8CCE4"/>
            <w:noWrap/>
            <w:vAlign w:val="bottom"/>
            <w:hideMark/>
          </w:tcPr>
          <w:p w14:paraId="0FFF059D" w14:textId="58F80B99" w:rsidR="006B6D84" w:rsidRPr="004C7307" w:rsidDel="004236B6" w:rsidRDefault="006B6D84" w:rsidP="00740154">
            <w:pPr>
              <w:spacing w:after="0" w:line="240" w:lineRule="auto"/>
              <w:rPr>
                <w:del w:id="916" w:author="Sampathkumar Chinnaswamy" w:date="2023-06-21T19:07:00Z"/>
                <w:rFonts w:ascii="Calibri" w:eastAsia="Times New Roman" w:hAnsi="Calibri" w:cs="Calibri"/>
                <w:color w:val="244062"/>
                <w:highlight w:val="yellow"/>
                <w:lang w:val="en-IN" w:eastAsia="en-IN"/>
              </w:rPr>
            </w:pPr>
            <w:del w:id="917" w:author="Sampathkumar Chinnaswamy" w:date="2023-06-21T19:07:00Z">
              <w:r w:rsidRPr="004C7307" w:rsidDel="004236B6">
                <w:rPr>
                  <w:rFonts w:ascii="Calibri" w:eastAsia="Times New Roman" w:hAnsi="Calibri" w:cs="Calibri"/>
                  <w:color w:val="244062"/>
                  <w:highlight w:val="yellow"/>
                  <w:lang w:val="en-IN" w:eastAsia="en-IN"/>
                </w:rPr>
                <w:delText>FIRE</w:delText>
              </w:r>
            </w:del>
          </w:p>
        </w:tc>
        <w:tc>
          <w:tcPr>
            <w:tcW w:w="2152" w:type="dxa"/>
            <w:tcBorders>
              <w:top w:val="nil"/>
              <w:left w:val="nil"/>
              <w:bottom w:val="single" w:sz="4" w:space="0" w:color="auto"/>
              <w:right w:val="single" w:sz="4" w:space="0" w:color="auto"/>
            </w:tcBorders>
            <w:shd w:val="clear" w:color="000000" w:fill="B8CCE4"/>
            <w:noWrap/>
            <w:vAlign w:val="bottom"/>
            <w:hideMark/>
          </w:tcPr>
          <w:p w14:paraId="45871660" w14:textId="3EE1C6F2" w:rsidR="006B6D84" w:rsidRPr="004C7307" w:rsidDel="004236B6" w:rsidRDefault="006B6D84" w:rsidP="00740154">
            <w:pPr>
              <w:spacing w:after="0" w:line="240" w:lineRule="auto"/>
              <w:jc w:val="right"/>
              <w:rPr>
                <w:del w:id="918" w:author="Sampathkumar Chinnaswamy" w:date="2023-06-21T19:07:00Z"/>
                <w:rFonts w:ascii="Calibri" w:eastAsia="Times New Roman" w:hAnsi="Calibri" w:cs="Calibri"/>
                <w:color w:val="244062"/>
                <w:highlight w:val="yellow"/>
                <w:lang w:val="en-IN" w:eastAsia="en-IN"/>
              </w:rPr>
            </w:pPr>
            <w:del w:id="919" w:author="Sampathkumar Chinnaswamy" w:date="2023-06-21T19:07:00Z">
              <w:r w:rsidRPr="004C7307" w:rsidDel="004236B6">
                <w:rPr>
                  <w:rFonts w:ascii="Calibri" w:eastAsia="Times New Roman" w:hAnsi="Calibri" w:cs="Calibri"/>
                  <w:color w:val="244062"/>
                  <w:highlight w:val="yellow"/>
                  <w:lang w:val="en-IN" w:eastAsia="en-IN"/>
                </w:rPr>
                <w:delText>15</w:delText>
              </w:r>
            </w:del>
          </w:p>
        </w:tc>
      </w:tr>
      <w:tr w:rsidR="006B6D84" w:rsidRPr="000217DE" w:rsidDel="004236B6" w14:paraId="7FCBB6B6" w14:textId="264BCB56" w:rsidTr="00F142EF">
        <w:trPr>
          <w:trHeight w:val="300"/>
          <w:del w:id="920" w:author="Sampathkumar Chinnaswamy" w:date="2023-06-21T19:07:00Z"/>
        </w:trPr>
        <w:tc>
          <w:tcPr>
            <w:tcW w:w="1780" w:type="dxa"/>
            <w:tcBorders>
              <w:top w:val="nil"/>
              <w:left w:val="single" w:sz="4" w:space="0" w:color="auto"/>
              <w:bottom w:val="single" w:sz="4" w:space="0" w:color="auto"/>
              <w:right w:val="single" w:sz="4" w:space="0" w:color="auto"/>
            </w:tcBorders>
            <w:shd w:val="clear" w:color="000000" w:fill="DCE6F1"/>
            <w:noWrap/>
            <w:vAlign w:val="bottom"/>
            <w:hideMark/>
          </w:tcPr>
          <w:p w14:paraId="3BFB47E0" w14:textId="0F17F8E9" w:rsidR="006B6D84" w:rsidRPr="004C7307" w:rsidDel="004236B6" w:rsidRDefault="006B6D84" w:rsidP="00740154">
            <w:pPr>
              <w:spacing w:after="0" w:line="240" w:lineRule="auto"/>
              <w:rPr>
                <w:del w:id="921" w:author="Sampathkumar Chinnaswamy" w:date="2023-06-21T19:07:00Z"/>
                <w:rFonts w:ascii="Calibri" w:eastAsia="Times New Roman" w:hAnsi="Calibri" w:cs="Calibri"/>
                <w:color w:val="244062"/>
                <w:highlight w:val="yellow"/>
                <w:lang w:val="en-IN" w:eastAsia="en-IN"/>
              </w:rPr>
            </w:pPr>
            <w:del w:id="922" w:author="Sampathkumar Chinnaswamy" w:date="2023-06-21T19:07:00Z">
              <w:r w:rsidRPr="004C7307" w:rsidDel="004236B6">
                <w:rPr>
                  <w:rFonts w:ascii="Calibri" w:eastAsia="Times New Roman" w:hAnsi="Calibri" w:cs="Calibri"/>
                  <w:color w:val="244062"/>
                  <w:highlight w:val="yellow"/>
                  <w:lang w:val="en-IN" w:eastAsia="en-IN"/>
                </w:rPr>
                <w:delText>PA</w:delText>
              </w:r>
            </w:del>
          </w:p>
        </w:tc>
        <w:tc>
          <w:tcPr>
            <w:tcW w:w="3240" w:type="dxa"/>
            <w:tcBorders>
              <w:top w:val="nil"/>
              <w:left w:val="nil"/>
              <w:bottom w:val="single" w:sz="4" w:space="0" w:color="auto"/>
              <w:right w:val="single" w:sz="4" w:space="0" w:color="auto"/>
            </w:tcBorders>
            <w:shd w:val="clear" w:color="000000" w:fill="DCE6F1"/>
            <w:noWrap/>
            <w:vAlign w:val="bottom"/>
            <w:hideMark/>
          </w:tcPr>
          <w:p w14:paraId="32013A90" w14:textId="25B4AD21" w:rsidR="006B6D84" w:rsidRPr="004C7307" w:rsidDel="004236B6" w:rsidRDefault="006B6D84" w:rsidP="00740154">
            <w:pPr>
              <w:spacing w:after="0" w:line="240" w:lineRule="auto"/>
              <w:rPr>
                <w:del w:id="923" w:author="Sampathkumar Chinnaswamy" w:date="2023-06-21T19:07:00Z"/>
                <w:rFonts w:ascii="Calibri" w:eastAsia="Times New Roman" w:hAnsi="Calibri" w:cs="Calibri"/>
                <w:color w:val="244062"/>
                <w:highlight w:val="yellow"/>
                <w:lang w:val="en-IN" w:eastAsia="en-IN"/>
              </w:rPr>
            </w:pPr>
            <w:del w:id="924" w:author="Sampathkumar Chinnaswamy" w:date="2023-06-21T19:07:00Z">
              <w:r w:rsidRPr="004C7307" w:rsidDel="004236B6">
                <w:rPr>
                  <w:rFonts w:ascii="Calibri" w:eastAsia="Times New Roman" w:hAnsi="Calibri" w:cs="Calibri"/>
                  <w:color w:val="244062"/>
                  <w:highlight w:val="yellow"/>
                  <w:lang w:val="en-IN" w:eastAsia="en-IN"/>
                </w:rPr>
                <w:delText>PERSONAL ACCIDENT</w:delText>
              </w:r>
            </w:del>
          </w:p>
        </w:tc>
        <w:tc>
          <w:tcPr>
            <w:tcW w:w="2152" w:type="dxa"/>
            <w:tcBorders>
              <w:top w:val="nil"/>
              <w:left w:val="nil"/>
              <w:bottom w:val="single" w:sz="4" w:space="0" w:color="auto"/>
              <w:right w:val="single" w:sz="4" w:space="0" w:color="auto"/>
            </w:tcBorders>
            <w:shd w:val="clear" w:color="000000" w:fill="DCE6F1"/>
            <w:noWrap/>
            <w:vAlign w:val="bottom"/>
            <w:hideMark/>
          </w:tcPr>
          <w:p w14:paraId="74306626" w14:textId="1F62A474" w:rsidR="006B6D84" w:rsidRPr="004C7307" w:rsidDel="004236B6" w:rsidRDefault="006B6D84" w:rsidP="00740154">
            <w:pPr>
              <w:spacing w:after="0" w:line="240" w:lineRule="auto"/>
              <w:jc w:val="right"/>
              <w:rPr>
                <w:del w:id="925" w:author="Sampathkumar Chinnaswamy" w:date="2023-06-21T19:07:00Z"/>
                <w:rFonts w:ascii="Calibri" w:eastAsia="Times New Roman" w:hAnsi="Calibri" w:cs="Calibri"/>
                <w:color w:val="244062"/>
                <w:highlight w:val="yellow"/>
                <w:lang w:val="en-IN" w:eastAsia="en-IN"/>
              </w:rPr>
            </w:pPr>
            <w:del w:id="926" w:author="Sampathkumar Chinnaswamy" w:date="2023-06-21T19:07:00Z">
              <w:r w:rsidRPr="004C7307" w:rsidDel="004236B6">
                <w:rPr>
                  <w:rFonts w:ascii="Calibri" w:eastAsia="Times New Roman" w:hAnsi="Calibri" w:cs="Calibri"/>
                  <w:color w:val="244062"/>
                  <w:highlight w:val="yellow"/>
                  <w:lang w:val="en-IN" w:eastAsia="en-IN"/>
                </w:rPr>
                <w:delText>25</w:delText>
              </w:r>
            </w:del>
          </w:p>
        </w:tc>
      </w:tr>
      <w:tr w:rsidR="006B6D84" w:rsidRPr="000217DE" w:rsidDel="004236B6" w14:paraId="5CD746D1" w14:textId="0D1DA02E" w:rsidTr="00F142EF">
        <w:trPr>
          <w:trHeight w:val="300"/>
          <w:del w:id="927" w:author="Sampathkumar Chinnaswamy" w:date="2023-06-21T19:07:00Z"/>
        </w:trPr>
        <w:tc>
          <w:tcPr>
            <w:tcW w:w="1780" w:type="dxa"/>
            <w:tcBorders>
              <w:top w:val="nil"/>
              <w:left w:val="single" w:sz="4" w:space="0" w:color="auto"/>
              <w:bottom w:val="single" w:sz="4" w:space="0" w:color="auto"/>
              <w:right w:val="single" w:sz="4" w:space="0" w:color="auto"/>
            </w:tcBorders>
            <w:shd w:val="clear" w:color="000000" w:fill="B8CCE4"/>
            <w:noWrap/>
            <w:vAlign w:val="bottom"/>
            <w:hideMark/>
          </w:tcPr>
          <w:p w14:paraId="452D6E82" w14:textId="44C469E0" w:rsidR="006B6D84" w:rsidRPr="004C7307" w:rsidDel="004236B6" w:rsidRDefault="006B6D84" w:rsidP="00740154">
            <w:pPr>
              <w:spacing w:after="0" w:line="240" w:lineRule="auto"/>
              <w:rPr>
                <w:del w:id="928" w:author="Sampathkumar Chinnaswamy" w:date="2023-06-21T19:07:00Z"/>
                <w:rFonts w:ascii="Calibri" w:eastAsia="Times New Roman" w:hAnsi="Calibri" w:cs="Calibri"/>
                <w:color w:val="244062"/>
                <w:highlight w:val="yellow"/>
                <w:lang w:val="en-IN" w:eastAsia="en-IN"/>
              </w:rPr>
            </w:pPr>
            <w:del w:id="929" w:author="Sampathkumar Chinnaswamy" w:date="2023-06-21T19:07:00Z">
              <w:r w:rsidRPr="004C7307" w:rsidDel="004236B6">
                <w:rPr>
                  <w:rFonts w:ascii="Calibri" w:eastAsia="Times New Roman" w:hAnsi="Calibri" w:cs="Calibri"/>
                  <w:color w:val="244062"/>
                  <w:highlight w:val="yellow"/>
                  <w:lang w:val="en-IN" w:eastAsia="en-IN"/>
                </w:rPr>
                <w:delText>LB</w:delText>
              </w:r>
            </w:del>
          </w:p>
        </w:tc>
        <w:tc>
          <w:tcPr>
            <w:tcW w:w="3240" w:type="dxa"/>
            <w:tcBorders>
              <w:top w:val="nil"/>
              <w:left w:val="nil"/>
              <w:bottom w:val="single" w:sz="4" w:space="0" w:color="auto"/>
              <w:right w:val="single" w:sz="4" w:space="0" w:color="auto"/>
            </w:tcBorders>
            <w:shd w:val="clear" w:color="000000" w:fill="B8CCE4"/>
            <w:noWrap/>
            <w:vAlign w:val="bottom"/>
            <w:hideMark/>
          </w:tcPr>
          <w:p w14:paraId="7AF55DF2" w14:textId="3E1E82BA" w:rsidR="006B6D84" w:rsidRPr="004C7307" w:rsidDel="004236B6" w:rsidRDefault="006B6D84" w:rsidP="00740154">
            <w:pPr>
              <w:spacing w:after="0" w:line="240" w:lineRule="auto"/>
              <w:rPr>
                <w:del w:id="930" w:author="Sampathkumar Chinnaswamy" w:date="2023-06-21T19:07:00Z"/>
                <w:rFonts w:ascii="Calibri" w:eastAsia="Times New Roman" w:hAnsi="Calibri" w:cs="Calibri"/>
                <w:color w:val="244062"/>
                <w:highlight w:val="yellow"/>
                <w:lang w:val="en-IN" w:eastAsia="en-IN"/>
              </w:rPr>
            </w:pPr>
            <w:del w:id="931" w:author="Sampathkumar Chinnaswamy" w:date="2023-06-21T19:07:00Z">
              <w:r w:rsidRPr="004C7307" w:rsidDel="004236B6">
                <w:rPr>
                  <w:rFonts w:ascii="Calibri" w:eastAsia="Times New Roman" w:hAnsi="Calibri" w:cs="Calibri"/>
                  <w:color w:val="244062"/>
                  <w:highlight w:val="yellow"/>
                  <w:lang w:val="en-IN" w:eastAsia="en-IN"/>
                </w:rPr>
                <w:delText>LIABILITY</w:delText>
              </w:r>
            </w:del>
          </w:p>
        </w:tc>
        <w:tc>
          <w:tcPr>
            <w:tcW w:w="2152" w:type="dxa"/>
            <w:tcBorders>
              <w:top w:val="nil"/>
              <w:left w:val="nil"/>
              <w:bottom w:val="single" w:sz="4" w:space="0" w:color="auto"/>
              <w:right w:val="single" w:sz="4" w:space="0" w:color="auto"/>
            </w:tcBorders>
            <w:shd w:val="clear" w:color="000000" w:fill="B8CCE4"/>
            <w:noWrap/>
            <w:vAlign w:val="bottom"/>
            <w:hideMark/>
          </w:tcPr>
          <w:p w14:paraId="3221FC42" w14:textId="4ED2EEBD" w:rsidR="006B6D84" w:rsidRPr="004C7307" w:rsidDel="004236B6" w:rsidRDefault="006B6D84" w:rsidP="00740154">
            <w:pPr>
              <w:spacing w:after="0" w:line="240" w:lineRule="auto"/>
              <w:jc w:val="right"/>
              <w:rPr>
                <w:del w:id="932" w:author="Sampathkumar Chinnaswamy" w:date="2023-06-21T19:07:00Z"/>
                <w:rFonts w:ascii="Calibri" w:eastAsia="Times New Roman" w:hAnsi="Calibri" w:cs="Calibri"/>
                <w:color w:val="244062"/>
                <w:highlight w:val="yellow"/>
                <w:lang w:val="en-IN" w:eastAsia="en-IN"/>
              </w:rPr>
            </w:pPr>
            <w:del w:id="933" w:author="Sampathkumar Chinnaswamy" w:date="2023-06-21T19:07:00Z">
              <w:r w:rsidRPr="004C7307" w:rsidDel="004236B6">
                <w:rPr>
                  <w:rFonts w:ascii="Calibri" w:eastAsia="Times New Roman" w:hAnsi="Calibri" w:cs="Calibri"/>
                  <w:color w:val="244062"/>
                  <w:highlight w:val="yellow"/>
                  <w:lang w:val="en-IN" w:eastAsia="en-IN"/>
                </w:rPr>
                <w:delText>25</w:delText>
              </w:r>
            </w:del>
          </w:p>
        </w:tc>
      </w:tr>
      <w:tr w:rsidR="006B6D84" w:rsidRPr="000217DE" w:rsidDel="004236B6" w14:paraId="3C490291" w14:textId="046D64C3" w:rsidTr="00F142EF">
        <w:trPr>
          <w:trHeight w:val="300"/>
          <w:del w:id="934" w:author="Sampathkumar Chinnaswamy" w:date="2023-06-21T19:07:00Z"/>
        </w:trPr>
        <w:tc>
          <w:tcPr>
            <w:tcW w:w="1780" w:type="dxa"/>
            <w:tcBorders>
              <w:top w:val="nil"/>
              <w:left w:val="single" w:sz="4" w:space="0" w:color="auto"/>
              <w:bottom w:val="single" w:sz="4" w:space="0" w:color="auto"/>
              <w:right w:val="single" w:sz="4" w:space="0" w:color="auto"/>
            </w:tcBorders>
            <w:shd w:val="clear" w:color="000000" w:fill="DCE6F1"/>
            <w:noWrap/>
            <w:vAlign w:val="bottom"/>
            <w:hideMark/>
          </w:tcPr>
          <w:p w14:paraId="49C4ADC5" w14:textId="4496BE2E" w:rsidR="006B6D84" w:rsidRPr="004C7307" w:rsidDel="004236B6" w:rsidRDefault="006B6D84" w:rsidP="00740154">
            <w:pPr>
              <w:spacing w:after="0" w:line="240" w:lineRule="auto"/>
              <w:rPr>
                <w:del w:id="935" w:author="Sampathkumar Chinnaswamy" w:date="2023-06-21T19:07:00Z"/>
                <w:rFonts w:ascii="Calibri" w:eastAsia="Times New Roman" w:hAnsi="Calibri" w:cs="Calibri"/>
                <w:color w:val="244062"/>
                <w:highlight w:val="yellow"/>
                <w:lang w:val="en-IN" w:eastAsia="en-IN"/>
              </w:rPr>
            </w:pPr>
            <w:del w:id="936" w:author="Sampathkumar Chinnaswamy" w:date="2023-06-21T19:07:00Z">
              <w:r w:rsidRPr="004C7307" w:rsidDel="004236B6">
                <w:rPr>
                  <w:rFonts w:ascii="Calibri" w:eastAsia="Times New Roman" w:hAnsi="Calibri" w:cs="Calibri"/>
                  <w:color w:val="244062"/>
                  <w:highlight w:val="yellow"/>
                  <w:lang w:val="en-IN" w:eastAsia="en-IN"/>
                </w:rPr>
                <w:delText>MS</w:delText>
              </w:r>
            </w:del>
          </w:p>
        </w:tc>
        <w:tc>
          <w:tcPr>
            <w:tcW w:w="3240" w:type="dxa"/>
            <w:tcBorders>
              <w:top w:val="nil"/>
              <w:left w:val="nil"/>
              <w:bottom w:val="single" w:sz="4" w:space="0" w:color="auto"/>
              <w:right w:val="single" w:sz="4" w:space="0" w:color="auto"/>
            </w:tcBorders>
            <w:shd w:val="clear" w:color="000000" w:fill="DCE6F1"/>
            <w:noWrap/>
            <w:vAlign w:val="bottom"/>
            <w:hideMark/>
          </w:tcPr>
          <w:p w14:paraId="194B4359" w14:textId="660AD0C3" w:rsidR="006B6D84" w:rsidRPr="004C7307" w:rsidDel="004236B6" w:rsidRDefault="006B6D84" w:rsidP="00740154">
            <w:pPr>
              <w:spacing w:after="0" w:line="240" w:lineRule="auto"/>
              <w:rPr>
                <w:del w:id="937" w:author="Sampathkumar Chinnaswamy" w:date="2023-06-21T19:07:00Z"/>
                <w:rFonts w:ascii="Calibri" w:eastAsia="Times New Roman" w:hAnsi="Calibri" w:cs="Calibri"/>
                <w:color w:val="244062"/>
                <w:highlight w:val="yellow"/>
                <w:lang w:val="en-IN" w:eastAsia="en-IN"/>
              </w:rPr>
            </w:pPr>
            <w:del w:id="938" w:author="Sampathkumar Chinnaswamy" w:date="2023-06-21T19:07:00Z">
              <w:r w:rsidRPr="004C7307" w:rsidDel="004236B6">
                <w:rPr>
                  <w:rFonts w:ascii="Calibri" w:eastAsia="Times New Roman" w:hAnsi="Calibri" w:cs="Calibri"/>
                  <w:color w:val="244062"/>
                  <w:highlight w:val="yellow"/>
                  <w:lang w:val="en-IN" w:eastAsia="en-IN"/>
                </w:rPr>
                <w:delText>MISCELLANEOUS</w:delText>
              </w:r>
            </w:del>
          </w:p>
        </w:tc>
        <w:tc>
          <w:tcPr>
            <w:tcW w:w="2152" w:type="dxa"/>
            <w:tcBorders>
              <w:top w:val="nil"/>
              <w:left w:val="nil"/>
              <w:bottom w:val="single" w:sz="4" w:space="0" w:color="auto"/>
              <w:right w:val="single" w:sz="4" w:space="0" w:color="auto"/>
            </w:tcBorders>
            <w:shd w:val="clear" w:color="000000" w:fill="DCE6F1"/>
            <w:noWrap/>
            <w:vAlign w:val="bottom"/>
            <w:hideMark/>
          </w:tcPr>
          <w:p w14:paraId="77636C92" w14:textId="47F7B1D0" w:rsidR="006B6D84" w:rsidRPr="004C7307" w:rsidDel="004236B6" w:rsidRDefault="006B6D84" w:rsidP="00740154">
            <w:pPr>
              <w:spacing w:after="0" w:line="240" w:lineRule="auto"/>
              <w:jc w:val="right"/>
              <w:rPr>
                <w:del w:id="939" w:author="Sampathkumar Chinnaswamy" w:date="2023-06-21T19:07:00Z"/>
                <w:rFonts w:ascii="Calibri" w:eastAsia="Times New Roman" w:hAnsi="Calibri" w:cs="Calibri"/>
                <w:color w:val="244062"/>
                <w:highlight w:val="yellow"/>
                <w:lang w:val="en-IN" w:eastAsia="en-IN"/>
              </w:rPr>
            </w:pPr>
            <w:del w:id="940" w:author="Sampathkumar Chinnaswamy" w:date="2023-06-21T19:07:00Z">
              <w:r w:rsidRPr="004C7307" w:rsidDel="004236B6">
                <w:rPr>
                  <w:rFonts w:ascii="Calibri" w:eastAsia="Times New Roman" w:hAnsi="Calibri" w:cs="Calibri"/>
                  <w:color w:val="244062"/>
                  <w:highlight w:val="yellow"/>
                  <w:lang w:val="en-IN" w:eastAsia="en-IN"/>
                </w:rPr>
                <w:delText>25</w:delText>
              </w:r>
            </w:del>
          </w:p>
        </w:tc>
      </w:tr>
      <w:tr w:rsidR="006B6D84" w:rsidRPr="000217DE" w:rsidDel="004236B6" w14:paraId="2529F128" w14:textId="3A0FE2EF" w:rsidTr="00F142EF">
        <w:trPr>
          <w:trHeight w:val="300"/>
          <w:del w:id="941" w:author="Sampathkumar Chinnaswamy" w:date="2023-06-21T19:07:00Z"/>
        </w:trPr>
        <w:tc>
          <w:tcPr>
            <w:tcW w:w="1780" w:type="dxa"/>
            <w:tcBorders>
              <w:top w:val="nil"/>
              <w:left w:val="single" w:sz="4" w:space="0" w:color="auto"/>
              <w:bottom w:val="single" w:sz="4" w:space="0" w:color="auto"/>
              <w:right w:val="single" w:sz="4" w:space="0" w:color="auto"/>
            </w:tcBorders>
            <w:shd w:val="clear" w:color="000000" w:fill="B8CCE4"/>
            <w:noWrap/>
            <w:vAlign w:val="bottom"/>
            <w:hideMark/>
          </w:tcPr>
          <w:p w14:paraId="57F4534F" w14:textId="73BF4B67" w:rsidR="006B6D84" w:rsidRPr="004C7307" w:rsidDel="004236B6" w:rsidRDefault="006B6D84" w:rsidP="00740154">
            <w:pPr>
              <w:spacing w:after="0" w:line="240" w:lineRule="auto"/>
              <w:rPr>
                <w:del w:id="942" w:author="Sampathkumar Chinnaswamy" w:date="2023-06-21T19:07:00Z"/>
                <w:rFonts w:ascii="Calibri" w:eastAsia="Times New Roman" w:hAnsi="Calibri" w:cs="Calibri"/>
                <w:color w:val="244062"/>
                <w:highlight w:val="yellow"/>
                <w:lang w:val="en-IN" w:eastAsia="en-IN"/>
              </w:rPr>
            </w:pPr>
            <w:del w:id="943" w:author="Sampathkumar Chinnaswamy" w:date="2023-06-21T19:07:00Z">
              <w:r w:rsidRPr="004C7307" w:rsidDel="004236B6">
                <w:rPr>
                  <w:rFonts w:ascii="Calibri" w:eastAsia="Times New Roman" w:hAnsi="Calibri" w:cs="Calibri"/>
                  <w:color w:val="244062"/>
                  <w:highlight w:val="yellow"/>
                  <w:lang w:val="en-IN" w:eastAsia="en-IN"/>
                </w:rPr>
                <w:delText>WC</w:delText>
              </w:r>
            </w:del>
          </w:p>
        </w:tc>
        <w:tc>
          <w:tcPr>
            <w:tcW w:w="3240" w:type="dxa"/>
            <w:tcBorders>
              <w:top w:val="nil"/>
              <w:left w:val="nil"/>
              <w:bottom w:val="single" w:sz="4" w:space="0" w:color="auto"/>
              <w:right w:val="single" w:sz="4" w:space="0" w:color="auto"/>
            </w:tcBorders>
            <w:shd w:val="clear" w:color="000000" w:fill="B8CCE4"/>
            <w:noWrap/>
            <w:vAlign w:val="bottom"/>
            <w:hideMark/>
          </w:tcPr>
          <w:p w14:paraId="532CE759" w14:textId="0CBCA1F6" w:rsidR="006B6D84" w:rsidRPr="004C7307" w:rsidDel="004236B6" w:rsidRDefault="006B6D84" w:rsidP="00740154">
            <w:pPr>
              <w:spacing w:after="0" w:line="240" w:lineRule="auto"/>
              <w:rPr>
                <w:del w:id="944" w:author="Sampathkumar Chinnaswamy" w:date="2023-06-21T19:07:00Z"/>
                <w:rFonts w:ascii="Calibri" w:eastAsia="Times New Roman" w:hAnsi="Calibri" w:cs="Calibri"/>
                <w:color w:val="244062"/>
                <w:highlight w:val="yellow"/>
                <w:lang w:val="en-IN" w:eastAsia="en-IN"/>
              </w:rPr>
            </w:pPr>
            <w:del w:id="945" w:author="Sampathkumar Chinnaswamy" w:date="2023-06-21T19:07:00Z">
              <w:r w:rsidRPr="004C7307" w:rsidDel="004236B6">
                <w:rPr>
                  <w:rFonts w:ascii="Calibri" w:eastAsia="Times New Roman" w:hAnsi="Calibri" w:cs="Calibri"/>
                  <w:color w:val="244062"/>
                  <w:highlight w:val="yellow"/>
                  <w:lang w:val="en-IN" w:eastAsia="en-IN"/>
                </w:rPr>
                <w:delText>WORKMEN'S COMPENSATION</w:delText>
              </w:r>
            </w:del>
          </w:p>
        </w:tc>
        <w:tc>
          <w:tcPr>
            <w:tcW w:w="2152" w:type="dxa"/>
            <w:tcBorders>
              <w:top w:val="nil"/>
              <w:left w:val="nil"/>
              <w:bottom w:val="single" w:sz="4" w:space="0" w:color="auto"/>
              <w:right w:val="single" w:sz="4" w:space="0" w:color="auto"/>
            </w:tcBorders>
            <w:shd w:val="clear" w:color="000000" w:fill="B8CCE4"/>
            <w:noWrap/>
            <w:vAlign w:val="bottom"/>
            <w:hideMark/>
          </w:tcPr>
          <w:p w14:paraId="7CB41F83" w14:textId="3B9E1171" w:rsidR="006B6D84" w:rsidRPr="004C7307" w:rsidDel="004236B6" w:rsidRDefault="006B6D84" w:rsidP="00740154">
            <w:pPr>
              <w:spacing w:after="0" w:line="240" w:lineRule="auto"/>
              <w:jc w:val="right"/>
              <w:rPr>
                <w:del w:id="946" w:author="Sampathkumar Chinnaswamy" w:date="2023-06-21T19:07:00Z"/>
                <w:rFonts w:ascii="Calibri" w:eastAsia="Times New Roman" w:hAnsi="Calibri" w:cs="Calibri"/>
                <w:color w:val="244062"/>
                <w:highlight w:val="yellow"/>
                <w:lang w:val="en-IN" w:eastAsia="en-IN"/>
              </w:rPr>
            </w:pPr>
            <w:del w:id="947" w:author="Sampathkumar Chinnaswamy" w:date="2023-06-21T19:07:00Z">
              <w:r w:rsidRPr="004C7307" w:rsidDel="004236B6">
                <w:rPr>
                  <w:rFonts w:ascii="Calibri" w:eastAsia="Times New Roman" w:hAnsi="Calibri" w:cs="Calibri"/>
                  <w:color w:val="244062"/>
                  <w:highlight w:val="yellow"/>
                  <w:lang w:val="en-IN" w:eastAsia="en-IN"/>
                </w:rPr>
                <w:delText>25</w:delText>
              </w:r>
            </w:del>
          </w:p>
        </w:tc>
      </w:tr>
      <w:tr w:rsidR="006B6D84" w:rsidRPr="000217DE" w:rsidDel="004236B6" w14:paraId="1F209551" w14:textId="74D5F17B" w:rsidTr="00F142EF">
        <w:trPr>
          <w:trHeight w:val="300"/>
          <w:del w:id="948" w:author="Sampathkumar Chinnaswamy" w:date="2023-06-21T19:07:00Z"/>
        </w:trPr>
        <w:tc>
          <w:tcPr>
            <w:tcW w:w="1780" w:type="dxa"/>
            <w:tcBorders>
              <w:top w:val="nil"/>
              <w:left w:val="single" w:sz="4" w:space="0" w:color="auto"/>
              <w:bottom w:val="single" w:sz="4" w:space="0" w:color="auto"/>
              <w:right w:val="single" w:sz="4" w:space="0" w:color="auto"/>
            </w:tcBorders>
            <w:shd w:val="clear" w:color="000000" w:fill="DCE6F1"/>
            <w:noWrap/>
            <w:vAlign w:val="bottom"/>
            <w:hideMark/>
          </w:tcPr>
          <w:p w14:paraId="55155C14" w14:textId="0E81BE39" w:rsidR="006B6D84" w:rsidRPr="004C7307" w:rsidDel="004236B6" w:rsidRDefault="006B6D84" w:rsidP="00740154">
            <w:pPr>
              <w:spacing w:after="0" w:line="240" w:lineRule="auto"/>
              <w:rPr>
                <w:del w:id="949" w:author="Sampathkumar Chinnaswamy" w:date="2023-06-21T19:07:00Z"/>
                <w:rFonts w:ascii="Calibri" w:eastAsia="Times New Roman" w:hAnsi="Calibri" w:cs="Calibri"/>
                <w:color w:val="244062"/>
                <w:highlight w:val="yellow"/>
                <w:lang w:val="en-IN" w:eastAsia="en-IN"/>
              </w:rPr>
            </w:pPr>
            <w:del w:id="950" w:author="Sampathkumar Chinnaswamy" w:date="2023-06-21T19:07:00Z">
              <w:r w:rsidRPr="004C7307" w:rsidDel="004236B6">
                <w:rPr>
                  <w:rFonts w:ascii="Calibri" w:eastAsia="Times New Roman" w:hAnsi="Calibri" w:cs="Calibri"/>
                  <w:color w:val="244062"/>
                  <w:highlight w:val="yellow"/>
                  <w:lang w:val="en-IN" w:eastAsia="en-IN"/>
                </w:rPr>
                <w:delText>EN</w:delText>
              </w:r>
            </w:del>
          </w:p>
        </w:tc>
        <w:tc>
          <w:tcPr>
            <w:tcW w:w="3240" w:type="dxa"/>
            <w:tcBorders>
              <w:top w:val="nil"/>
              <w:left w:val="nil"/>
              <w:bottom w:val="single" w:sz="4" w:space="0" w:color="auto"/>
              <w:right w:val="single" w:sz="4" w:space="0" w:color="auto"/>
            </w:tcBorders>
            <w:shd w:val="clear" w:color="000000" w:fill="DCE6F1"/>
            <w:noWrap/>
            <w:vAlign w:val="bottom"/>
            <w:hideMark/>
          </w:tcPr>
          <w:p w14:paraId="2F7A4F39" w14:textId="226B4A8E" w:rsidR="006B6D84" w:rsidRPr="004C7307" w:rsidDel="004236B6" w:rsidRDefault="006B6D84" w:rsidP="00740154">
            <w:pPr>
              <w:spacing w:after="0" w:line="240" w:lineRule="auto"/>
              <w:rPr>
                <w:del w:id="951" w:author="Sampathkumar Chinnaswamy" w:date="2023-06-21T19:07:00Z"/>
                <w:rFonts w:ascii="Calibri" w:eastAsia="Times New Roman" w:hAnsi="Calibri" w:cs="Calibri"/>
                <w:color w:val="244062"/>
                <w:highlight w:val="yellow"/>
                <w:lang w:val="en-IN" w:eastAsia="en-IN"/>
              </w:rPr>
            </w:pPr>
            <w:del w:id="952" w:author="Sampathkumar Chinnaswamy" w:date="2023-06-21T19:07:00Z">
              <w:r w:rsidRPr="004C7307" w:rsidDel="004236B6">
                <w:rPr>
                  <w:rFonts w:ascii="Calibri" w:eastAsia="Times New Roman" w:hAnsi="Calibri" w:cs="Calibri"/>
                  <w:color w:val="244062"/>
                  <w:highlight w:val="yellow"/>
                  <w:lang w:val="en-IN" w:eastAsia="en-IN"/>
                </w:rPr>
                <w:delText>ENGINEERING</w:delText>
              </w:r>
            </w:del>
          </w:p>
        </w:tc>
        <w:tc>
          <w:tcPr>
            <w:tcW w:w="2152" w:type="dxa"/>
            <w:tcBorders>
              <w:top w:val="nil"/>
              <w:left w:val="nil"/>
              <w:bottom w:val="single" w:sz="4" w:space="0" w:color="auto"/>
              <w:right w:val="single" w:sz="4" w:space="0" w:color="auto"/>
            </w:tcBorders>
            <w:shd w:val="clear" w:color="000000" w:fill="DCE6F1"/>
            <w:noWrap/>
            <w:vAlign w:val="bottom"/>
            <w:hideMark/>
          </w:tcPr>
          <w:p w14:paraId="023DFD07" w14:textId="0917E5C2" w:rsidR="006B6D84" w:rsidRPr="004C7307" w:rsidDel="004236B6" w:rsidRDefault="006B6D84" w:rsidP="00740154">
            <w:pPr>
              <w:spacing w:after="0" w:line="240" w:lineRule="auto"/>
              <w:jc w:val="right"/>
              <w:rPr>
                <w:del w:id="953" w:author="Sampathkumar Chinnaswamy" w:date="2023-06-21T19:07:00Z"/>
                <w:rFonts w:ascii="Calibri" w:eastAsia="Times New Roman" w:hAnsi="Calibri" w:cs="Calibri"/>
                <w:color w:val="244062"/>
                <w:highlight w:val="yellow"/>
                <w:lang w:val="en-IN" w:eastAsia="en-IN"/>
              </w:rPr>
            </w:pPr>
            <w:del w:id="954" w:author="Sampathkumar Chinnaswamy" w:date="2023-06-21T19:07:00Z">
              <w:r w:rsidRPr="004C7307" w:rsidDel="004236B6">
                <w:rPr>
                  <w:rFonts w:ascii="Calibri" w:eastAsia="Times New Roman" w:hAnsi="Calibri" w:cs="Calibri"/>
                  <w:color w:val="244062"/>
                  <w:highlight w:val="yellow"/>
                  <w:lang w:val="en-IN" w:eastAsia="en-IN"/>
                </w:rPr>
                <w:delText>15</w:delText>
              </w:r>
            </w:del>
          </w:p>
        </w:tc>
      </w:tr>
      <w:tr w:rsidR="006B6D84" w:rsidRPr="000217DE" w:rsidDel="004236B6" w14:paraId="3853092B" w14:textId="5C4817DB" w:rsidTr="00F142EF">
        <w:trPr>
          <w:trHeight w:val="300"/>
          <w:del w:id="955" w:author="Sampathkumar Chinnaswamy" w:date="2023-06-21T19:07:00Z"/>
        </w:trPr>
        <w:tc>
          <w:tcPr>
            <w:tcW w:w="1780" w:type="dxa"/>
            <w:tcBorders>
              <w:top w:val="nil"/>
              <w:left w:val="single" w:sz="4" w:space="0" w:color="auto"/>
              <w:bottom w:val="single" w:sz="4" w:space="0" w:color="auto"/>
              <w:right w:val="single" w:sz="4" w:space="0" w:color="auto"/>
            </w:tcBorders>
            <w:shd w:val="clear" w:color="000000" w:fill="B8CCE4"/>
            <w:noWrap/>
            <w:vAlign w:val="bottom"/>
            <w:hideMark/>
          </w:tcPr>
          <w:p w14:paraId="400CF881" w14:textId="4E9DE9C1" w:rsidR="006B6D84" w:rsidRPr="004C7307" w:rsidDel="004236B6" w:rsidRDefault="006B6D84" w:rsidP="00740154">
            <w:pPr>
              <w:spacing w:after="0" w:line="240" w:lineRule="auto"/>
              <w:rPr>
                <w:del w:id="956" w:author="Sampathkumar Chinnaswamy" w:date="2023-06-21T19:07:00Z"/>
                <w:rFonts w:ascii="Calibri" w:eastAsia="Times New Roman" w:hAnsi="Calibri" w:cs="Calibri"/>
                <w:color w:val="244062"/>
                <w:highlight w:val="yellow"/>
                <w:lang w:val="en-IN" w:eastAsia="en-IN"/>
              </w:rPr>
            </w:pPr>
            <w:del w:id="957" w:author="Sampathkumar Chinnaswamy" w:date="2023-06-21T19:07:00Z">
              <w:r w:rsidRPr="004C7307" w:rsidDel="004236B6">
                <w:rPr>
                  <w:rFonts w:ascii="Calibri" w:eastAsia="Times New Roman" w:hAnsi="Calibri" w:cs="Calibri"/>
                  <w:color w:val="244062"/>
                  <w:highlight w:val="yellow"/>
                  <w:lang w:val="en-IN" w:eastAsia="en-IN"/>
                </w:rPr>
                <w:delText>MR</w:delText>
              </w:r>
            </w:del>
          </w:p>
        </w:tc>
        <w:tc>
          <w:tcPr>
            <w:tcW w:w="3240" w:type="dxa"/>
            <w:tcBorders>
              <w:top w:val="nil"/>
              <w:left w:val="nil"/>
              <w:bottom w:val="single" w:sz="4" w:space="0" w:color="auto"/>
              <w:right w:val="single" w:sz="4" w:space="0" w:color="auto"/>
            </w:tcBorders>
            <w:shd w:val="clear" w:color="000000" w:fill="B8CCE4"/>
            <w:noWrap/>
            <w:vAlign w:val="bottom"/>
            <w:hideMark/>
          </w:tcPr>
          <w:p w14:paraId="4CA6408F" w14:textId="1B1D6483" w:rsidR="006B6D84" w:rsidRPr="004C7307" w:rsidDel="004236B6" w:rsidRDefault="006B6D84" w:rsidP="00740154">
            <w:pPr>
              <w:spacing w:after="0" w:line="240" w:lineRule="auto"/>
              <w:rPr>
                <w:del w:id="958" w:author="Sampathkumar Chinnaswamy" w:date="2023-06-21T19:07:00Z"/>
                <w:rFonts w:ascii="Calibri" w:eastAsia="Times New Roman" w:hAnsi="Calibri" w:cs="Calibri"/>
                <w:color w:val="244062"/>
                <w:highlight w:val="yellow"/>
                <w:lang w:val="en-IN" w:eastAsia="en-IN"/>
              </w:rPr>
            </w:pPr>
            <w:del w:id="959" w:author="Sampathkumar Chinnaswamy" w:date="2023-06-21T19:07:00Z">
              <w:r w:rsidRPr="004C7307" w:rsidDel="004236B6">
                <w:rPr>
                  <w:rFonts w:ascii="Calibri" w:eastAsia="Times New Roman" w:hAnsi="Calibri" w:cs="Calibri"/>
                  <w:color w:val="244062"/>
                  <w:highlight w:val="yellow"/>
                  <w:lang w:val="en-IN" w:eastAsia="en-IN"/>
                </w:rPr>
                <w:delText>MARINE</w:delText>
              </w:r>
            </w:del>
          </w:p>
        </w:tc>
        <w:tc>
          <w:tcPr>
            <w:tcW w:w="2152" w:type="dxa"/>
            <w:tcBorders>
              <w:top w:val="nil"/>
              <w:left w:val="nil"/>
              <w:bottom w:val="single" w:sz="4" w:space="0" w:color="auto"/>
              <w:right w:val="single" w:sz="4" w:space="0" w:color="auto"/>
            </w:tcBorders>
            <w:shd w:val="clear" w:color="000000" w:fill="B8CCE4"/>
            <w:noWrap/>
            <w:vAlign w:val="bottom"/>
            <w:hideMark/>
          </w:tcPr>
          <w:p w14:paraId="210783AB" w14:textId="51A5AF6F" w:rsidR="006B6D84" w:rsidRPr="004C7307" w:rsidDel="004236B6" w:rsidRDefault="006B6D84" w:rsidP="00740154">
            <w:pPr>
              <w:spacing w:after="0" w:line="240" w:lineRule="auto"/>
              <w:jc w:val="right"/>
              <w:rPr>
                <w:del w:id="960" w:author="Sampathkumar Chinnaswamy" w:date="2023-06-21T19:07:00Z"/>
                <w:rFonts w:ascii="Calibri" w:eastAsia="Times New Roman" w:hAnsi="Calibri" w:cs="Calibri"/>
                <w:color w:val="244062"/>
                <w:highlight w:val="yellow"/>
                <w:lang w:val="en-IN" w:eastAsia="en-IN"/>
              </w:rPr>
            </w:pPr>
            <w:del w:id="961" w:author="Sampathkumar Chinnaswamy" w:date="2023-06-21T19:07:00Z">
              <w:r w:rsidRPr="004C7307" w:rsidDel="004236B6">
                <w:rPr>
                  <w:rFonts w:ascii="Calibri" w:eastAsia="Times New Roman" w:hAnsi="Calibri" w:cs="Calibri"/>
                  <w:color w:val="244062"/>
                  <w:highlight w:val="yellow"/>
                  <w:lang w:val="en-IN" w:eastAsia="en-IN"/>
                </w:rPr>
                <w:delText>15</w:delText>
              </w:r>
            </w:del>
          </w:p>
        </w:tc>
      </w:tr>
      <w:tr w:rsidR="006B6D84" w:rsidRPr="000217DE" w:rsidDel="004236B6" w14:paraId="0060A32A" w14:textId="60642CCA" w:rsidTr="00F142EF">
        <w:trPr>
          <w:trHeight w:val="300"/>
          <w:del w:id="962" w:author="Sampathkumar Chinnaswamy" w:date="2023-06-21T19:07:00Z"/>
        </w:trPr>
        <w:tc>
          <w:tcPr>
            <w:tcW w:w="1780" w:type="dxa"/>
            <w:tcBorders>
              <w:top w:val="nil"/>
              <w:left w:val="single" w:sz="4" w:space="0" w:color="auto"/>
              <w:bottom w:val="single" w:sz="4" w:space="0" w:color="auto"/>
              <w:right w:val="single" w:sz="4" w:space="0" w:color="auto"/>
            </w:tcBorders>
            <w:shd w:val="clear" w:color="000000" w:fill="DCE6F1"/>
            <w:noWrap/>
            <w:vAlign w:val="bottom"/>
            <w:hideMark/>
          </w:tcPr>
          <w:p w14:paraId="64938C7D" w14:textId="54C800ED" w:rsidR="006B6D84" w:rsidRPr="004C7307" w:rsidDel="004236B6" w:rsidRDefault="006B6D84" w:rsidP="00740154">
            <w:pPr>
              <w:spacing w:after="0" w:line="240" w:lineRule="auto"/>
              <w:rPr>
                <w:del w:id="963" w:author="Sampathkumar Chinnaswamy" w:date="2023-06-21T19:07:00Z"/>
                <w:rFonts w:ascii="Calibri" w:eastAsia="Times New Roman" w:hAnsi="Calibri" w:cs="Calibri"/>
                <w:color w:val="244062"/>
                <w:highlight w:val="yellow"/>
                <w:lang w:val="en-IN" w:eastAsia="en-IN"/>
              </w:rPr>
            </w:pPr>
            <w:del w:id="964" w:author="Sampathkumar Chinnaswamy" w:date="2023-06-21T19:07:00Z">
              <w:r w:rsidRPr="004C7307" w:rsidDel="004236B6">
                <w:rPr>
                  <w:rFonts w:ascii="Calibri" w:eastAsia="Times New Roman" w:hAnsi="Calibri" w:cs="Calibri"/>
                  <w:color w:val="244062"/>
                  <w:highlight w:val="yellow"/>
                  <w:lang w:val="en-IN" w:eastAsia="en-IN"/>
                </w:rPr>
                <w:delText>MH</w:delText>
              </w:r>
            </w:del>
          </w:p>
        </w:tc>
        <w:tc>
          <w:tcPr>
            <w:tcW w:w="3240" w:type="dxa"/>
            <w:tcBorders>
              <w:top w:val="nil"/>
              <w:left w:val="nil"/>
              <w:bottom w:val="single" w:sz="4" w:space="0" w:color="auto"/>
              <w:right w:val="single" w:sz="4" w:space="0" w:color="auto"/>
            </w:tcBorders>
            <w:shd w:val="clear" w:color="000000" w:fill="DCE6F1"/>
            <w:noWrap/>
            <w:vAlign w:val="bottom"/>
            <w:hideMark/>
          </w:tcPr>
          <w:p w14:paraId="0B817766" w14:textId="17D8722C" w:rsidR="006B6D84" w:rsidRPr="004C7307" w:rsidDel="004236B6" w:rsidRDefault="006B6D84" w:rsidP="00740154">
            <w:pPr>
              <w:spacing w:after="0" w:line="240" w:lineRule="auto"/>
              <w:rPr>
                <w:del w:id="965" w:author="Sampathkumar Chinnaswamy" w:date="2023-06-21T19:07:00Z"/>
                <w:rFonts w:ascii="Calibri" w:eastAsia="Times New Roman" w:hAnsi="Calibri" w:cs="Calibri"/>
                <w:color w:val="244062"/>
                <w:highlight w:val="yellow"/>
                <w:lang w:val="en-IN" w:eastAsia="en-IN"/>
              </w:rPr>
            </w:pPr>
            <w:del w:id="966" w:author="Sampathkumar Chinnaswamy" w:date="2023-06-21T19:07:00Z">
              <w:r w:rsidRPr="004C7307" w:rsidDel="004236B6">
                <w:rPr>
                  <w:rFonts w:ascii="Calibri" w:eastAsia="Times New Roman" w:hAnsi="Calibri" w:cs="Calibri"/>
                  <w:color w:val="244062"/>
                  <w:highlight w:val="yellow"/>
                  <w:lang w:val="en-IN" w:eastAsia="en-IN"/>
                </w:rPr>
                <w:delText>MEDICAL &amp; HEALTH</w:delText>
              </w:r>
            </w:del>
          </w:p>
        </w:tc>
        <w:tc>
          <w:tcPr>
            <w:tcW w:w="2152" w:type="dxa"/>
            <w:tcBorders>
              <w:top w:val="nil"/>
              <w:left w:val="nil"/>
              <w:bottom w:val="single" w:sz="4" w:space="0" w:color="auto"/>
              <w:right w:val="single" w:sz="4" w:space="0" w:color="auto"/>
            </w:tcBorders>
            <w:shd w:val="clear" w:color="000000" w:fill="DCE6F1"/>
            <w:noWrap/>
            <w:vAlign w:val="bottom"/>
            <w:hideMark/>
          </w:tcPr>
          <w:p w14:paraId="00CE2B52" w14:textId="65A0AEF0" w:rsidR="006B6D84" w:rsidRPr="004C7307" w:rsidDel="004236B6" w:rsidRDefault="006B6D84" w:rsidP="00740154">
            <w:pPr>
              <w:spacing w:after="0" w:line="240" w:lineRule="auto"/>
              <w:jc w:val="right"/>
              <w:rPr>
                <w:del w:id="967" w:author="Sampathkumar Chinnaswamy" w:date="2023-06-21T19:07:00Z"/>
                <w:rFonts w:ascii="Calibri" w:eastAsia="Times New Roman" w:hAnsi="Calibri" w:cs="Calibri"/>
                <w:color w:val="244062"/>
                <w:highlight w:val="yellow"/>
                <w:lang w:val="en-IN" w:eastAsia="en-IN"/>
              </w:rPr>
            </w:pPr>
            <w:del w:id="968" w:author="Sampathkumar Chinnaswamy" w:date="2023-06-21T19:07:00Z">
              <w:r w:rsidRPr="004C7307" w:rsidDel="004236B6">
                <w:rPr>
                  <w:rFonts w:ascii="Calibri" w:eastAsia="Times New Roman" w:hAnsi="Calibri" w:cs="Calibri"/>
                  <w:color w:val="244062"/>
                  <w:highlight w:val="yellow"/>
                  <w:lang w:val="en-IN" w:eastAsia="en-IN"/>
                </w:rPr>
                <w:delText>15</w:delText>
              </w:r>
            </w:del>
          </w:p>
        </w:tc>
      </w:tr>
      <w:tr w:rsidR="006B6D84" w:rsidRPr="000217DE" w:rsidDel="004236B6" w14:paraId="5695551A" w14:textId="29DCBE42" w:rsidTr="00F142EF">
        <w:trPr>
          <w:trHeight w:val="300"/>
          <w:del w:id="969" w:author="Sampathkumar Chinnaswamy" w:date="2023-06-21T19:07:00Z"/>
        </w:trPr>
        <w:tc>
          <w:tcPr>
            <w:tcW w:w="1780" w:type="dxa"/>
            <w:tcBorders>
              <w:top w:val="nil"/>
              <w:left w:val="single" w:sz="4" w:space="0" w:color="auto"/>
              <w:bottom w:val="single" w:sz="4" w:space="0" w:color="auto"/>
              <w:right w:val="single" w:sz="4" w:space="0" w:color="auto"/>
            </w:tcBorders>
            <w:shd w:val="clear" w:color="000000" w:fill="B8CCE4"/>
            <w:noWrap/>
            <w:vAlign w:val="bottom"/>
            <w:hideMark/>
          </w:tcPr>
          <w:p w14:paraId="1660227B" w14:textId="7E172808" w:rsidR="006B6D84" w:rsidRPr="004C7307" w:rsidDel="004236B6" w:rsidRDefault="006B6D84" w:rsidP="00740154">
            <w:pPr>
              <w:spacing w:after="0" w:line="240" w:lineRule="auto"/>
              <w:rPr>
                <w:del w:id="970" w:author="Sampathkumar Chinnaswamy" w:date="2023-06-21T19:07:00Z"/>
                <w:rFonts w:ascii="Calibri" w:eastAsia="Times New Roman" w:hAnsi="Calibri" w:cs="Calibri"/>
                <w:color w:val="244062"/>
                <w:highlight w:val="yellow"/>
                <w:lang w:val="en-IN" w:eastAsia="en-IN"/>
              </w:rPr>
            </w:pPr>
            <w:del w:id="971" w:author="Sampathkumar Chinnaswamy" w:date="2023-06-21T19:07:00Z">
              <w:r w:rsidRPr="004C7307" w:rsidDel="004236B6">
                <w:rPr>
                  <w:rFonts w:ascii="Calibri" w:eastAsia="Times New Roman" w:hAnsi="Calibri" w:cs="Calibri"/>
                  <w:color w:val="244062"/>
                  <w:highlight w:val="yellow"/>
                  <w:lang w:val="en-IN" w:eastAsia="en-IN"/>
                </w:rPr>
                <w:delText>HL</w:delText>
              </w:r>
            </w:del>
          </w:p>
        </w:tc>
        <w:tc>
          <w:tcPr>
            <w:tcW w:w="3240" w:type="dxa"/>
            <w:tcBorders>
              <w:top w:val="nil"/>
              <w:left w:val="nil"/>
              <w:bottom w:val="single" w:sz="4" w:space="0" w:color="auto"/>
              <w:right w:val="single" w:sz="4" w:space="0" w:color="auto"/>
            </w:tcBorders>
            <w:shd w:val="clear" w:color="000000" w:fill="B8CCE4"/>
            <w:noWrap/>
            <w:vAlign w:val="bottom"/>
            <w:hideMark/>
          </w:tcPr>
          <w:p w14:paraId="01178BB6" w14:textId="5967B543" w:rsidR="006B6D84" w:rsidRPr="004C7307" w:rsidDel="004236B6" w:rsidRDefault="006B6D84" w:rsidP="00740154">
            <w:pPr>
              <w:spacing w:after="0" w:line="240" w:lineRule="auto"/>
              <w:rPr>
                <w:del w:id="972" w:author="Sampathkumar Chinnaswamy" w:date="2023-06-21T19:07:00Z"/>
                <w:rFonts w:ascii="Calibri" w:eastAsia="Times New Roman" w:hAnsi="Calibri" w:cs="Calibri"/>
                <w:color w:val="244062"/>
                <w:highlight w:val="yellow"/>
                <w:lang w:val="en-IN" w:eastAsia="en-IN"/>
              </w:rPr>
            </w:pPr>
            <w:del w:id="973" w:author="Sampathkumar Chinnaswamy" w:date="2023-06-21T19:07:00Z">
              <w:r w:rsidRPr="004C7307" w:rsidDel="004236B6">
                <w:rPr>
                  <w:rFonts w:ascii="Calibri" w:eastAsia="Times New Roman" w:hAnsi="Calibri" w:cs="Calibri"/>
                  <w:color w:val="244062"/>
                  <w:highlight w:val="yellow"/>
                  <w:lang w:val="en-IN" w:eastAsia="en-IN"/>
                </w:rPr>
                <w:delText>MARINE HULL</w:delText>
              </w:r>
            </w:del>
          </w:p>
        </w:tc>
        <w:tc>
          <w:tcPr>
            <w:tcW w:w="2152" w:type="dxa"/>
            <w:tcBorders>
              <w:top w:val="nil"/>
              <w:left w:val="nil"/>
              <w:bottom w:val="single" w:sz="4" w:space="0" w:color="auto"/>
              <w:right w:val="single" w:sz="4" w:space="0" w:color="auto"/>
            </w:tcBorders>
            <w:shd w:val="clear" w:color="000000" w:fill="B8CCE4"/>
            <w:noWrap/>
            <w:vAlign w:val="bottom"/>
            <w:hideMark/>
          </w:tcPr>
          <w:p w14:paraId="7F57639C" w14:textId="7AA1BD01" w:rsidR="006B6D84" w:rsidRPr="004C7307" w:rsidDel="004236B6" w:rsidRDefault="006B6D84" w:rsidP="00740154">
            <w:pPr>
              <w:spacing w:after="0" w:line="240" w:lineRule="auto"/>
              <w:jc w:val="right"/>
              <w:rPr>
                <w:del w:id="974" w:author="Sampathkumar Chinnaswamy" w:date="2023-06-21T19:07:00Z"/>
                <w:rFonts w:ascii="Calibri" w:eastAsia="Times New Roman" w:hAnsi="Calibri" w:cs="Calibri"/>
                <w:color w:val="244062"/>
                <w:highlight w:val="yellow"/>
                <w:lang w:val="en-IN" w:eastAsia="en-IN"/>
              </w:rPr>
            </w:pPr>
            <w:del w:id="975" w:author="Sampathkumar Chinnaswamy" w:date="2023-06-21T19:07:00Z">
              <w:r w:rsidRPr="004C7307" w:rsidDel="004236B6">
                <w:rPr>
                  <w:rFonts w:ascii="Calibri" w:eastAsia="Times New Roman" w:hAnsi="Calibri" w:cs="Calibri"/>
                  <w:color w:val="244062"/>
                  <w:highlight w:val="yellow"/>
                  <w:lang w:val="en-IN" w:eastAsia="en-IN"/>
                </w:rPr>
                <w:delText>15</w:delText>
              </w:r>
            </w:del>
          </w:p>
        </w:tc>
      </w:tr>
      <w:tr w:rsidR="006B6D84" w:rsidRPr="000217DE" w:rsidDel="004236B6" w14:paraId="59454B25" w14:textId="7C9AC4D6" w:rsidTr="00F142EF">
        <w:trPr>
          <w:trHeight w:val="300"/>
          <w:del w:id="976" w:author="Sampathkumar Chinnaswamy" w:date="2023-06-21T19:07:00Z"/>
        </w:trPr>
        <w:tc>
          <w:tcPr>
            <w:tcW w:w="1780" w:type="dxa"/>
            <w:tcBorders>
              <w:top w:val="nil"/>
              <w:left w:val="single" w:sz="4" w:space="0" w:color="auto"/>
              <w:bottom w:val="single" w:sz="4" w:space="0" w:color="auto"/>
              <w:right w:val="single" w:sz="4" w:space="0" w:color="auto"/>
            </w:tcBorders>
            <w:shd w:val="clear" w:color="000000" w:fill="DCE6F1"/>
            <w:noWrap/>
            <w:vAlign w:val="bottom"/>
            <w:hideMark/>
          </w:tcPr>
          <w:p w14:paraId="39EEAE5F" w14:textId="147BBD3A" w:rsidR="006B6D84" w:rsidRPr="004C7307" w:rsidDel="004236B6" w:rsidRDefault="006B6D84" w:rsidP="00740154">
            <w:pPr>
              <w:spacing w:after="0" w:line="240" w:lineRule="auto"/>
              <w:rPr>
                <w:del w:id="977" w:author="Sampathkumar Chinnaswamy" w:date="2023-06-21T19:07:00Z"/>
                <w:rFonts w:ascii="Calibri" w:eastAsia="Times New Roman" w:hAnsi="Calibri" w:cs="Calibri"/>
                <w:color w:val="244062"/>
                <w:highlight w:val="yellow"/>
                <w:lang w:val="en-IN" w:eastAsia="en-IN"/>
              </w:rPr>
            </w:pPr>
            <w:del w:id="978" w:author="Sampathkumar Chinnaswamy" w:date="2023-06-21T19:07:00Z">
              <w:r w:rsidRPr="004C7307" w:rsidDel="004236B6">
                <w:rPr>
                  <w:rFonts w:ascii="Calibri" w:eastAsia="Times New Roman" w:hAnsi="Calibri" w:cs="Calibri"/>
                  <w:color w:val="244062"/>
                  <w:highlight w:val="yellow"/>
                  <w:lang w:val="en-IN" w:eastAsia="en-IN"/>
                </w:rPr>
                <w:delText>PK</w:delText>
              </w:r>
            </w:del>
          </w:p>
        </w:tc>
        <w:tc>
          <w:tcPr>
            <w:tcW w:w="3240" w:type="dxa"/>
            <w:tcBorders>
              <w:top w:val="nil"/>
              <w:left w:val="nil"/>
              <w:bottom w:val="single" w:sz="4" w:space="0" w:color="auto"/>
              <w:right w:val="single" w:sz="4" w:space="0" w:color="auto"/>
            </w:tcBorders>
            <w:shd w:val="clear" w:color="000000" w:fill="DCE6F1"/>
            <w:noWrap/>
            <w:vAlign w:val="bottom"/>
            <w:hideMark/>
          </w:tcPr>
          <w:p w14:paraId="14A449E2" w14:textId="6A1705FA" w:rsidR="006B6D84" w:rsidRPr="004C7307" w:rsidDel="004236B6" w:rsidRDefault="006B6D84" w:rsidP="00740154">
            <w:pPr>
              <w:spacing w:after="0" w:line="240" w:lineRule="auto"/>
              <w:rPr>
                <w:del w:id="979" w:author="Sampathkumar Chinnaswamy" w:date="2023-06-21T19:07:00Z"/>
                <w:rFonts w:ascii="Calibri" w:eastAsia="Times New Roman" w:hAnsi="Calibri" w:cs="Calibri"/>
                <w:color w:val="244062"/>
                <w:highlight w:val="yellow"/>
                <w:lang w:val="en-IN" w:eastAsia="en-IN"/>
              </w:rPr>
            </w:pPr>
            <w:del w:id="980" w:author="Sampathkumar Chinnaswamy" w:date="2023-06-21T19:07:00Z">
              <w:r w:rsidRPr="004C7307" w:rsidDel="004236B6">
                <w:rPr>
                  <w:rFonts w:ascii="Calibri" w:eastAsia="Times New Roman" w:hAnsi="Calibri" w:cs="Calibri"/>
                  <w:color w:val="244062"/>
                  <w:highlight w:val="yellow"/>
                  <w:lang w:val="en-IN" w:eastAsia="en-IN"/>
                </w:rPr>
                <w:delText>PACKAGE</w:delText>
              </w:r>
            </w:del>
          </w:p>
        </w:tc>
        <w:tc>
          <w:tcPr>
            <w:tcW w:w="2152" w:type="dxa"/>
            <w:tcBorders>
              <w:top w:val="nil"/>
              <w:left w:val="nil"/>
              <w:bottom w:val="single" w:sz="4" w:space="0" w:color="auto"/>
              <w:right w:val="single" w:sz="4" w:space="0" w:color="auto"/>
            </w:tcBorders>
            <w:shd w:val="clear" w:color="000000" w:fill="DCE6F1"/>
            <w:noWrap/>
            <w:vAlign w:val="bottom"/>
            <w:hideMark/>
          </w:tcPr>
          <w:p w14:paraId="7DB30EA2" w14:textId="104D3299" w:rsidR="006B6D84" w:rsidRPr="004C7307" w:rsidDel="004236B6" w:rsidRDefault="006B6D84" w:rsidP="00740154">
            <w:pPr>
              <w:spacing w:after="0" w:line="240" w:lineRule="auto"/>
              <w:jc w:val="right"/>
              <w:rPr>
                <w:del w:id="981" w:author="Sampathkumar Chinnaswamy" w:date="2023-06-21T19:07:00Z"/>
                <w:rFonts w:ascii="Calibri" w:eastAsia="Times New Roman" w:hAnsi="Calibri" w:cs="Calibri"/>
                <w:color w:val="244062"/>
                <w:highlight w:val="yellow"/>
                <w:lang w:val="en-IN" w:eastAsia="en-IN"/>
              </w:rPr>
            </w:pPr>
            <w:del w:id="982" w:author="Sampathkumar Chinnaswamy" w:date="2023-06-21T19:07:00Z">
              <w:r w:rsidRPr="004C7307" w:rsidDel="004236B6">
                <w:rPr>
                  <w:rFonts w:ascii="Calibri" w:eastAsia="Times New Roman" w:hAnsi="Calibri" w:cs="Calibri"/>
                  <w:color w:val="244062"/>
                  <w:highlight w:val="yellow"/>
                  <w:lang w:val="en-IN" w:eastAsia="en-IN"/>
                </w:rPr>
                <w:delText>0</w:delText>
              </w:r>
            </w:del>
          </w:p>
        </w:tc>
      </w:tr>
      <w:tr w:rsidR="006B6D84" w:rsidRPr="000217DE" w:rsidDel="004236B6" w14:paraId="32FCD7F0" w14:textId="0A2B6B0B" w:rsidTr="00F142EF">
        <w:trPr>
          <w:trHeight w:val="300"/>
          <w:del w:id="983" w:author="Sampathkumar Chinnaswamy" w:date="2023-06-21T19:07:00Z"/>
        </w:trPr>
        <w:tc>
          <w:tcPr>
            <w:tcW w:w="1780" w:type="dxa"/>
            <w:tcBorders>
              <w:top w:val="nil"/>
              <w:left w:val="single" w:sz="4" w:space="0" w:color="auto"/>
              <w:bottom w:val="single" w:sz="4" w:space="0" w:color="auto"/>
              <w:right w:val="single" w:sz="4" w:space="0" w:color="auto"/>
            </w:tcBorders>
            <w:shd w:val="clear" w:color="000000" w:fill="B8CCE4"/>
            <w:noWrap/>
            <w:vAlign w:val="bottom"/>
            <w:hideMark/>
          </w:tcPr>
          <w:p w14:paraId="5260B2AA" w14:textId="587E3ADB" w:rsidR="006B6D84" w:rsidRPr="004C7307" w:rsidDel="004236B6" w:rsidRDefault="006B6D84" w:rsidP="00740154">
            <w:pPr>
              <w:spacing w:after="0" w:line="240" w:lineRule="auto"/>
              <w:rPr>
                <w:del w:id="984" w:author="Sampathkumar Chinnaswamy" w:date="2023-06-21T19:07:00Z"/>
                <w:rFonts w:ascii="Calibri" w:eastAsia="Times New Roman" w:hAnsi="Calibri" w:cs="Calibri"/>
                <w:color w:val="244062"/>
                <w:highlight w:val="yellow"/>
                <w:lang w:val="en-IN" w:eastAsia="en-IN"/>
              </w:rPr>
            </w:pPr>
            <w:commentRangeStart w:id="985"/>
            <w:commentRangeStart w:id="986"/>
            <w:del w:id="987" w:author="Sampathkumar Chinnaswamy" w:date="2023-06-21T19:07:00Z">
              <w:r w:rsidRPr="004C7307" w:rsidDel="004236B6">
                <w:rPr>
                  <w:rFonts w:ascii="Calibri" w:eastAsia="Times New Roman" w:hAnsi="Calibri" w:cs="Calibri"/>
                  <w:color w:val="244062"/>
                  <w:highlight w:val="yellow"/>
                  <w:lang w:val="en-IN" w:eastAsia="en-IN"/>
                </w:rPr>
                <w:delText>AV</w:delText>
              </w:r>
            </w:del>
          </w:p>
        </w:tc>
        <w:tc>
          <w:tcPr>
            <w:tcW w:w="3240" w:type="dxa"/>
            <w:tcBorders>
              <w:top w:val="nil"/>
              <w:left w:val="nil"/>
              <w:bottom w:val="single" w:sz="4" w:space="0" w:color="auto"/>
              <w:right w:val="single" w:sz="4" w:space="0" w:color="auto"/>
            </w:tcBorders>
            <w:shd w:val="clear" w:color="000000" w:fill="B8CCE4"/>
            <w:noWrap/>
            <w:vAlign w:val="bottom"/>
            <w:hideMark/>
          </w:tcPr>
          <w:p w14:paraId="62B316FF" w14:textId="7DA4B9CC" w:rsidR="006B6D84" w:rsidRPr="004C7307" w:rsidDel="004236B6" w:rsidRDefault="006B6D84" w:rsidP="00740154">
            <w:pPr>
              <w:spacing w:after="0" w:line="240" w:lineRule="auto"/>
              <w:rPr>
                <w:del w:id="988" w:author="Sampathkumar Chinnaswamy" w:date="2023-06-21T19:07:00Z"/>
                <w:rFonts w:ascii="Calibri" w:eastAsia="Times New Roman" w:hAnsi="Calibri" w:cs="Calibri"/>
                <w:color w:val="244062"/>
                <w:highlight w:val="yellow"/>
                <w:lang w:val="en-IN" w:eastAsia="en-IN"/>
              </w:rPr>
            </w:pPr>
            <w:del w:id="989" w:author="Sampathkumar Chinnaswamy" w:date="2023-06-21T19:07:00Z">
              <w:r w:rsidRPr="004C7307" w:rsidDel="004236B6">
                <w:rPr>
                  <w:rFonts w:ascii="Calibri" w:eastAsia="Times New Roman" w:hAnsi="Calibri" w:cs="Calibri"/>
                  <w:color w:val="244062"/>
                  <w:highlight w:val="yellow"/>
                  <w:lang w:val="en-IN" w:eastAsia="en-IN"/>
                </w:rPr>
                <w:delText>AVIATION</w:delText>
              </w:r>
            </w:del>
          </w:p>
        </w:tc>
        <w:tc>
          <w:tcPr>
            <w:tcW w:w="2152" w:type="dxa"/>
            <w:tcBorders>
              <w:top w:val="nil"/>
              <w:left w:val="nil"/>
              <w:bottom w:val="single" w:sz="4" w:space="0" w:color="auto"/>
              <w:right w:val="single" w:sz="4" w:space="0" w:color="auto"/>
            </w:tcBorders>
            <w:shd w:val="clear" w:color="000000" w:fill="B8CCE4"/>
            <w:noWrap/>
            <w:vAlign w:val="bottom"/>
            <w:hideMark/>
          </w:tcPr>
          <w:p w14:paraId="0B861C6A" w14:textId="4325549A" w:rsidR="006B6D84" w:rsidRPr="004C7307" w:rsidDel="004236B6" w:rsidRDefault="006B6D84" w:rsidP="00740154">
            <w:pPr>
              <w:spacing w:after="0" w:line="240" w:lineRule="auto"/>
              <w:jc w:val="right"/>
              <w:rPr>
                <w:del w:id="990" w:author="Sampathkumar Chinnaswamy" w:date="2023-06-21T19:07:00Z"/>
                <w:rFonts w:ascii="Calibri" w:eastAsia="Times New Roman" w:hAnsi="Calibri" w:cs="Calibri"/>
                <w:color w:val="244062"/>
                <w:highlight w:val="yellow"/>
                <w:lang w:val="en-IN" w:eastAsia="en-IN"/>
              </w:rPr>
            </w:pPr>
            <w:del w:id="991" w:author="Sampathkumar Chinnaswamy" w:date="2023-06-21T19:07:00Z">
              <w:r w:rsidRPr="004C7307" w:rsidDel="004236B6">
                <w:rPr>
                  <w:rFonts w:ascii="Calibri" w:eastAsia="Times New Roman" w:hAnsi="Calibri" w:cs="Calibri"/>
                  <w:color w:val="244062"/>
                  <w:highlight w:val="yellow"/>
                  <w:lang w:val="en-IN" w:eastAsia="en-IN"/>
                </w:rPr>
                <w:delText>15</w:delText>
              </w:r>
              <w:commentRangeEnd w:id="985"/>
              <w:r w:rsidR="004C7307" w:rsidRPr="004C7307" w:rsidDel="004236B6">
                <w:rPr>
                  <w:rStyle w:val="CommentReference"/>
                  <w:highlight w:val="yellow"/>
                </w:rPr>
                <w:commentReference w:id="985"/>
              </w:r>
            </w:del>
            <w:r w:rsidR="004236B6">
              <w:rPr>
                <w:rStyle w:val="CommentReference"/>
              </w:rPr>
              <w:commentReference w:id="986"/>
            </w:r>
          </w:p>
        </w:tc>
      </w:tr>
      <w:commentRangeEnd w:id="986"/>
    </w:tbl>
    <w:p w14:paraId="1B7E5830" w14:textId="77777777" w:rsidR="006B6D84" w:rsidRPr="000217DE" w:rsidRDefault="006B6D84" w:rsidP="00F8622B"/>
    <w:p w14:paraId="06509D72" w14:textId="4A1BFCD1" w:rsidR="00F8622B" w:rsidRPr="000217DE" w:rsidRDefault="003A3AAC" w:rsidP="00F8622B">
      <w:del w:id="992" w:author="Sampathkumar Chinnaswamy" w:date="2023-06-25T16:00:00Z">
        <w:r w:rsidRPr="000217DE" w:rsidDel="009A1E9C">
          <w:br w:type="textWrapping" w:clear="all"/>
        </w:r>
      </w:del>
    </w:p>
    <w:p w14:paraId="1DFF083B" w14:textId="77777777" w:rsidR="00013849" w:rsidRPr="000217DE" w:rsidRDefault="00013849" w:rsidP="00013849">
      <w:pPr>
        <w:pStyle w:val="Heading5"/>
      </w:pPr>
      <w:r w:rsidRPr="000217DE">
        <w:t>Direct Discount (Allowed for Direct Walk in Customer)</w:t>
      </w:r>
    </w:p>
    <w:p w14:paraId="5BEB7681" w14:textId="77777777" w:rsidR="00013849" w:rsidRPr="000217DE" w:rsidRDefault="00013849" w:rsidP="00AE6579">
      <w:pPr>
        <w:pStyle w:val="ListParagraph"/>
        <w:numPr>
          <w:ilvl w:val="0"/>
          <w:numId w:val="12"/>
        </w:numPr>
      </w:pPr>
      <w:r w:rsidRPr="000217DE">
        <w:t>Direct Discount (Allowed for Direct Walk in Customer) is a discount allowed to a Customer who directly buy a Cover Note from the Insurer</w:t>
      </w:r>
    </w:p>
    <w:p w14:paraId="732E201B" w14:textId="77777777" w:rsidR="00013849" w:rsidRPr="000217DE" w:rsidRDefault="00013849" w:rsidP="00AE6579">
      <w:pPr>
        <w:pStyle w:val="ListParagraph"/>
        <w:numPr>
          <w:ilvl w:val="0"/>
          <w:numId w:val="12"/>
        </w:numPr>
      </w:pPr>
      <w:r w:rsidRPr="000217DE">
        <w:t xml:space="preserve">Maximum allowed Direct Discount % will be the same as Agent Commission % for the respective Class. </w:t>
      </w:r>
    </w:p>
    <w:p w14:paraId="4B92A591" w14:textId="13887AE4" w:rsidR="00013849" w:rsidRPr="000217DE" w:rsidRDefault="00013849" w:rsidP="00AE6579">
      <w:pPr>
        <w:pStyle w:val="ListParagraph"/>
        <w:numPr>
          <w:ilvl w:val="0"/>
          <w:numId w:val="12"/>
        </w:numPr>
      </w:pPr>
      <w:r w:rsidRPr="000217DE">
        <w:t>In the Request Service, when Direct Discount indicator is received, the Rule</w:t>
      </w:r>
      <w:ins w:id="993" w:author="Sampathkumar Chinnaswamy" w:date="2023-06-21T17:12:00Z">
        <w:r w:rsidR="004445BD">
          <w:t xml:space="preserve">s </w:t>
        </w:r>
      </w:ins>
      <w:del w:id="994" w:author="Sampathkumar Chinnaswamy" w:date="2023-06-21T17:28:00Z">
        <w:r w:rsidRPr="000217DE" w:rsidDel="00425FC3">
          <w:delText xml:space="preserve"> </w:delText>
        </w:r>
      </w:del>
      <w:ins w:id="995" w:author="Sampathkumar Chinnaswamy" w:date="2023-06-21T17:28:00Z">
        <w:r w:rsidR="00425FC3">
          <w:t xml:space="preserve">and </w:t>
        </w:r>
      </w:ins>
      <w:del w:id="996" w:author="Sampathkumar Chinnaswamy" w:date="2023-06-21T17:12:00Z">
        <w:r w:rsidRPr="000217DE" w:rsidDel="004445BD">
          <w:delText xml:space="preserve">/ </w:delText>
        </w:r>
      </w:del>
      <w:r w:rsidRPr="000217DE">
        <w:t>Rating engine will apply the Direct Discount and will not apply the Commission.</w:t>
      </w:r>
    </w:p>
    <w:p w14:paraId="53E68BF5" w14:textId="505D359A" w:rsidR="00013849" w:rsidRPr="000217DE" w:rsidRDefault="00013849" w:rsidP="00AE6579">
      <w:pPr>
        <w:pStyle w:val="ListParagraph"/>
        <w:numPr>
          <w:ilvl w:val="0"/>
          <w:numId w:val="12"/>
        </w:numPr>
      </w:pPr>
      <w:r w:rsidRPr="000217DE">
        <w:t>Commission % maintained in the Rule</w:t>
      </w:r>
      <w:ins w:id="997" w:author="Sampathkumar Chinnaswamy" w:date="2023-06-21T17:12:00Z">
        <w:r w:rsidR="004445BD">
          <w:t xml:space="preserve">s and </w:t>
        </w:r>
      </w:ins>
      <w:del w:id="998" w:author="Sampathkumar Chinnaswamy" w:date="2023-06-21T17:12:00Z">
        <w:r w:rsidRPr="000217DE" w:rsidDel="004445BD">
          <w:delText xml:space="preserve"> / </w:delText>
        </w:r>
      </w:del>
      <w:r w:rsidRPr="000217DE">
        <w:t>Rating Engine will be referred for Direct Discount also.</w:t>
      </w:r>
    </w:p>
    <w:p w14:paraId="69402D3F" w14:textId="77777777" w:rsidR="00013849" w:rsidRPr="000217DE" w:rsidRDefault="00013849" w:rsidP="00013849">
      <w:pPr>
        <w:pStyle w:val="Heading5"/>
      </w:pPr>
      <w:r w:rsidRPr="000217DE">
        <w:lastRenderedPageBreak/>
        <w:t xml:space="preserve">Discount other than Rebate on Commission and Direct Discount </w:t>
      </w:r>
    </w:p>
    <w:p w14:paraId="5E14C3F2" w14:textId="77777777" w:rsidR="00013849" w:rsidRPr="000217DE" w:rsidRDefault="00013849" w:rsidP="00AE6579">
      <w:pPr>
        <w:pStyle w:val="ListParagraph"/>
        <w:numPr>
          <w:ilvl w:val="0"/>
          <w:numId w:val="12"/>
        </w:numPr>
      </w:pPr>
      <w:r w:rsidRPr="000217DE">
        <w:t>Apart from Rebate on Commission and Direct Discount, no other discount is applicable for a Customer.</w:t>
      </w:r>
    </w:p>
    <w:p w14:paraId="5C21B963" w14:textId="0995DB14" w:rsidR="003C72CF" w:rsidRPr="000217DE" w:rsidRDefault="003C72CF" w:rsidP="003C72CF">
      <w:pPr>
        <w:pStyle w:val="Heading5"/>
        <w:rPr>
          <w:ins w:id="999" w:author="Sampathkumar Chinnaswamy" w:date="2023-06-23T11:55:00Z"/>
        </w:rPr>
      </w:pPr>
      <w:commentRangeStart w:id="1000"/>
      <w:commentRangeStart w:id="1001"/>
      <w:proofErr w:type="spellStart"/>
      <w:ins w:id="1002" w:author="Sampathkumar Chinnaswamy" w:date="2023-06-23T11:55:00Z">
        <w:r>
          <w:t>Wakalah</w:t>
        </w:r>
        <w:proofErr w:type="spellEnd"/>
        <w:r>
          <w:t xml:space="preserve"> Fee </w:t>
        </w:r>
      </w:ins>
      <w:ins w:id="1003" w:author="Sampathkumar Chinnaswamy" w:date="2023-06-25T15:30:00Z">
        <w:r w:rsidR="003A6B08">
          <w:t xml:space="preserve">Management </w:t>
        </w:r>
      </w:ins>
      <w:ins w:id="1004" w:author="Sampathkumar Chinnaswamy" w:date="2023-06-25T15:31:00Z">
        <w:r w:rsidR="003A6B08">
          <w:t>Expenses</w:t>
        </w:r>
      </w:ins>
    </w:p>
    <w:p w14:paraId="14D1ECC0" w14:textId="77777777" w:rsidR="003C72CF" w:rsidRPr="000217DE" w:rsidRDefault="003C72CF" w:rsidP="00AE6579">
      <w:pPr>
        <w:pStyle w:val="ListParagraph"/>
        <w:numPr>
          <w:ilvl w:val="0"/>
          <w:numId w:val="6"/>
        </w:numPr>
        <w:rPr>
          <w:ins w:id="1005" w:author="Sampathkumar Chinnaswamy" w:date="2023-06-23T11:55:00Z"/>
        </w:rPr>
      </w:pPr>
      <w:proofErr w:type="spellStart"/>
      <w:ins w:id="1006" w:author="Sampathkumar Chinnaswamy" w:date="2023-06-23T11:55:00Z">
        <w:r>
          <w:t>Wakalah</w:t>
        </w:r>
        <w:proofErr w:type="spellEnd"/>
        <w:r>
          <w:t xml:space="preserve"> Fee Management Expenses </w:t>
        </w:r>
        <w:r w:rsidRPr="000217DE">
          <w:t xml:space="preserve">% shall be maintained in the </w:t>
        </w:r>
        <w:r>
          <w:t xml:space="preserve">Rules and </w:t>
        </w:r>
        <w:r w:rsidRPr="000217DE">
          <w:t>Rating Engine.</w:t>
        </w:r>
      </w:ins>
    </w:p>
    <w:p w14:paraId="221829FE" w14:textId="2C505D64" w:rsidR="003C72CF" w:rsidRDefault="003C72CF" w:rsidP="00AE6579">
      <w:pPr>
        <w:pStyle w:val="ListParagraph"/>
        <w:numPr>
          <w:ilvl w:val="0"/>
          <w:numId w:val="6"/>
        </w:numPr>
        <w:rPr>
          <w:ins w:id="1007" w:author="Sampathkumar Chinnaswamy" w:date="2023-06-23T11:55:00Z"/>
        </w:rPr>
      </w:pPr>
      <w:proofErr w:type="spellStart"/>
      <w:ins w:id="1008" w:author="Sampathkumar Chinnaswamy" w:date="2023-06-23T11:55:00Z">
        <w:r>
          <w:t>Wakalah</w:t>
        </w:r>
        <w:proofErr w:type="spellEnd"/>
        <w:r>
          <w:t xml:space="preserve"> Fee Management Expenses </w:t>
        </w:r>
        <w:r w:rsidRPr="000217DE">
          <w:t>% can be applied based on any one of the Pricing Factor or combination of the multiple Pricing factors.</w:t>
        </w:r>
        <w:commentRangeEnd w:id="1000"/>
        <w:r>
          <w:rPr>
            <w:rStyle w:val="CommentReference"/>
          </w:rPr>
          <w:commentReference w:id="1000"/>
        </w:r>
      </w:ins>
      <w:commentRangeEnd w:id="1001"/>
      <w:ins w:id="1009" w:author="Sampathkumar Chinnaswamy" w:date="2023-06-23T12:20:00Z">
        <w:r w:rsidR="005211B1">
          <w:rPr>
            <w:rStyle w:val="CommentReference"/>
          </w:rPr>
          <w:commentReference w:id="1001"/>
        </w:r>
      </w:ins>
      <w:ins w:id="1010" w:author="Sampathkumar Chinnaswamy" w:date="2023-06-23T12:19:00Z">
        <w:r w:rsidR="00592F5C">
          <w:t xml:space="preserve"> </w:t>
        </w:r>
      </w:ins>
    </w:p>
    <w:p w14:paraId="140FC3CD" w14:textId="64D07CCD" w:rsidR="003C72CF" w:rsidRDefault="003C72CF" w:rsidP="00AE6579">
      <w:pPr>
        <w:pStyle w:val="ListParagraph"/>
        <w:numPr>
          <w:ilvl w:val="0"/>
          <w:numId w:val="6"/>
        </w:numPr>
        <w:rPr>
          <w:ins w:id="1011" w:author="Sampathkumar Chinnaswamy" w:date="2023-06-23T11:55:00Z"/>
        </w:rPr>
      </w:pPr>
      <w:proofErr w:type="spellStart"/>
      <w:ins w:id="1012" w:author="Sampathkumar Chinnaswamy" w:date="2023-06-23T11:55:00Z">
        <w:r>
          <w:t>Wakalah</w:t>
        </w:r>
        <w:proofErr w:type="spellEnd"/>
        <w:r>
          <w:t xml:space="preserve"> Fee Management Expenses can be based on the sum covered, vehicle age, Insured Age, Capacity</w:t>
        </w:r>
      </w:ins>
      <w:ins w:id="1013" w:author="Sampathkumar Chinnaswamy" w:date="2023-06-23T12:18:00Z">
        <w:r w:rsidR="00C70CE1">
          <w:t xml:space="preserve"> etc., </w:t>
        </w:r>
      </w:ins>
      <w:ins w:id="1014" w:author="Sampathkumar Chinnaswamy" w:date="2023-06-23T11:55:00Z">
        <w:r>
          <w:t xml:space="preserve"> </w:t>
        </w:r>
      </w:ins>
    </w:p>
    <w:p w14:paraId="4E411E27" w14:textId="362C7B5F" w:rsidR="003C72CF" w:rsidRPr="000217DE" w:rsidRDefault="003C72CF" w:rsidP="00AE6579">
      <w:pPr>
        <w:pStyle w:val="ListParagraph"/>
        <w:numPr>
          <w:ilvl w:val="0"/>
          <w:numId w:val="6"/>
        </w:numPr>
        <w:rPr>
          <w:ins w:id="1015" w:author="Sampathkumar Chinnaswamy" w:date="2023-06-23T11:55:00Z"/>
        </w:rPr>
      </w:pPr>
      <w:proofErr w:type="spellStart"/>
      <w:ins w:id="1016" w:author="Sampathkumar Chinnaswamy" w:date="2023-06-23T11:55:00Z">
        <w:r>
          <w:t>Wakalah</w:t>
        </w:r>
        <w:proofErr w:type="spellEnd"/>
        <w:r>
          <w:t xml:space="preserve"> Fee Management Expenses and </w:t>
        </w:r>
        <w:proofErr w:type="spellStart"/>
        <w:r>
          <w:t>Wakalah</w:t>
        </w:r>
        <w:proofErr w:type="spellEnd"/>
        <w:r>
          <w:t xml:space="preserve"> Fee Commission shall be maintained the same Table in two different columns</w:t>
        </w:r>
      </w:ins>
    </w:p>
    <w:p w14:paraId="7C50F49E" w14:textId="48C54F0E" w:rsidR="00013849" w:rsidRPr="000217DE" w:rsidRDefault="00013849" w:rsidP="00A050E5">
      <w:pPr>
        <w:pStyle w:val="Heading4"/>
        <w:spacing w:after="240"/>
      </w:pPr>
      <w:r w:rsidRPr="000217DE">
        <w:t xml:space="preserve">Service Tax </w:t>
      </w:r>
    </w:p>
    <w:p w14:paraId="4B188CCF" w14:textId="332AEC0C" w:rsidR="00A050E5" w:rsidRPr="000217DE" w:rsidRDefault="00A050E5" w:rsidP="00013849">
      <w:pPr>
        <w:pStyle w:val="Heading5"/>
      </w:pPr>
      <w:r w:rsidRPr="000217DE">
        <w:t xml:space="preserve">Service Tax on Tariff </w:t>
      </w:r>
      <w:r w:rsidR="004F0F98">
        <w:t>Contribution</w:t>
      </w:r>
    </w:p>
    <w:p w14:paraId="28B3E2DC" w14:textId="3F2058ED" w:rsidR="00990D3F" w:rsidRPr="000217DE" w:rsidRDefault="00990D3F" w:rsidP="00AE6579">
      <w:pPr>
        <w:pStyle w:val="ListParagraph"/>
        <w:numPr>
          <w:ilvl w:val="0"/>
          <w:numId w:val="12"/>
        </w:numPr>
      </w:pPr>
      <w:r w:rsidRPr="000217DE">
        <w:t xml:space="preserve">Service Tax </w:t>
      </w:r>
      <w:r w:rsidR="002D661F" w:rsidRPr="000217DE">
        <w:t xml:space="preserve">% (6%) </w:t>
      </w:r>
      <w:r w:rsidR="00063473" w:rsidRPr="000217DE">
        <w:t xml:space="preserve">is </w:t>
      </w:r>
      <w:r w:rsidRPr="000217DE">
        <w:t xml:space="preserve">applicable for Tariff </w:t>
      </w:r>
      <w:r w:rsidR="004F0F98">
        <w:t>Contribution</w:t>
      </w:r>
      <w:r w:rsidRPr="000217DE">
        <w:t xml:space="preserve"> </w:t>
      </w:r>
      <w:r w:rsidR="00063473" w:rsidRPr="000217DE">
        <w:t xml:space="preserve">and the same </w:t>
      </w:r>
      <w:r w:rsidRPr="000217DE">
        <w:t xml:space="preserve">shall be maintained in </w:t>
      </w:r>
      <w:r w:rsidR="002D661F" w:rsidRPr="000217DE">
        <w:t>a separate Table in Rule</w:t>
      </w:r>
      <w:ins w:id="1017" w:author="Sampathkumar Chinnaswamy" w:date="2023-06-21T17:13:00Z">
        <w:r w:rsidR="004445BD">
          <w:t xml:space="preserve">s and </w:t>
        </w:r>
      </w:ins>
      <w:del w:id="1018" w:author="Sampathkumar Chinnaswamy" w:date="2023-06-21T17:13:00Z">
        <w:r w:rsidR="002D661F" w:rsidRPr="000217DE" w:rsidDel="004445BD">
          <w:delText xml:space="preserve"> / </w:delText>
        </w:r>
      </w:del>
      <w:r w:rsidR="002D661F" w:rsidRPr="000217DE">
        <w:t xml:space="preserve">Rating Engine. </w:t>
      </w:r>
    </w:p>
    <w:p w14:paraId="4E6AAC37" w14:textId="51C2A157" w:rsidR="002D661F" w:rsidRPr="000217DE" w:rsidRDefault="002D661F" w:rsidP="00AE6579">
      <w:pPr>
        <w:pStyle w:val="ListParagraph"/>
        <w:numPr>
          <w:ilvl w:val="0"/>
          <w:numId w:val="12"/>
        </w:numPr>
      </w:pPr>
      <w:r w:rsidRPr="000217DE">
        <w:t xml:space="preserve">To arrive the Tariff </w:t>
      </w:r>
      <w:r w:rsidR="004F0F98">
        <w:t>Contribution</w:t>
      </w:r>
      <w:r w:rsidRPr="000217DE">
        <w:t xml:space="preserve"> this Service Tax % shall be applied.</w:t>
      </w:r>
    </w:p>
    <w:p w14:paraId="01D40DB2" w14:textId="5062BEDD" w:rsidR="00A050E5" w:rsidRPr="000217DE" w:rsidRDefault="00A050E5" w:rsidP="00013849">
      <w:pPr>
        <w:pStyle w:val="Heading5"/>
      </w:pPr>
      <w:r w:rsidRPr="000217DE">
        <w:t xml:space="preserve">Service Tax on De-Tariff </w:t>
      </w:r>
      <w:r w:rsidR="004F0F98">
        <w:t>Contribution</w:t>
      </w:r>
    </w:p>
    <w:p w14:paraId="7982B5A7" w14:textId="43B400F0" w:rsidR="002D661F" w:rsidRPr="000217DE" w:rsidRDefault="002D661F" w:rsidP="00AE6579">
      <w:pPr>
        <w:pStyle w:val="ListParagraph"/>
        <w:numPr>
          <w:ilvl w:val="0"/>
          <w:numId w:val="12"/>
        </w:numPr>
      </w:pPr>
      <w:r w:rsidRPr="000217DE">
        <w:t xml:space="preserve">Service Tax % (6%) </w:t>
      </w:r>
      <w:r w:rsidR="00063473" w:rsidRPr="000217DE">
        <w:t xml:space="preserve">is </w:t>
      </w:r>
      <w:r w:rsidRPr="000217DE">
        <w:t xml:space="preserve">applicable for De-Tariff </w:t>
      </w:r>
      <w:r w:rsidR="004F0F98">
        <w:t>Contribution</w:t>
      </w:r>
      <w:r w:rsidRPr="000217DE">
        <w:t xml:space="preserve"> shall be maintained in a separate Table in the Rule</w:t>
      </w:r>
      <w:ins w:id="1019" w:author="Sampathkumar Chinnaswamy" w:date="2023-06-21T17:13:00Z">
        <w:r w:rsidR="004445BD">
          <w:t xml:space="preserve">s and </w:t>
        </w:r>
      </w:ins>
      <w:del w:id="1020" w:author="Sampathkumar Chinnaswamy" w:date="2023-06-21T17:13:00Z">
        <w:r w:rsidRPr="000217DE" w:rsidDel="004445BD">
          <w:delText xml:space="preserve"> / </w:delText>
        </w:r>
      </w:del>
      <w:r w:rsidRPr="000217DE">
        <w:t xml:space="preserve">Rating Engine, </w:t>
      </w:r>
    </w:p>
    <w:p w14:paraId="3A3D5310" w14:textId="2AFE0CE0" w:rsidR="002D661F" w:rsidRPr="000217DE" w:rsidRDefault="002D661F" w:rsidP="00AE6579">
      <w:pPr>
        <w:pStyle w:val="ListParagraph"/>
        <w:numPr>
          <w:ilvl w:val="0"/>
          <w:numId w:val="12"/>
        </w:numPr>
      </w:pPr>
      <w:r w:rsidRPr="000217DE">
        <w:t xml:space="preserve">This Service Tax table shall have effective from and Effective To Date </w:t>
      </w:r>
    </w:p>
    <w:p w14:paraId="6A541D7B" w14:textId="2EC023D9" w:rsidR="002D661F" w:rsidRPr="000217DE" w:rsidRDefault="00116551" w:rsidP="00AE6579">
      <w:pPr>
        <w:pStyle w:val="ListParagraph"/>
        <w:numPr>
          <w:ilvl w:val="0"/>
          <w:numId w:val="12"/>
        </w:numPr>
      </w:pPr>
      <w:r w:rsidRPr="000217DE">
        <w:t xml:space="preserve">Cover Notes Issue date shall be checked </w:t>
      </w:r>
      <w:r w:rsidR="00063473" w:rsidRPr="000217DE">
        <w:t xml:space="preserve">with Effective date of the </w:t>
      </w:r>
      <w:r w:rsidR="002D661F" w:rsidRPr="000217DE">
        <w:t>Service Tax</w:t>
      </w:r>
      <w:r w:rsidR="00063473" w:rsidRPr="000217DE">
        <w:t xml:space="preserve"> Setup </w:t>
      </w:r>
      <w:r w:rsidRPr="000217DE">
        <w:tab/>
      </w:r>
    </w:p>
    <w:p w14:paraId="648F2060" w14:textId="2AB22422" w:rsidR="00013849" w:rsidRPr="000217DE" w:rsidRDefault="00013849" w:rsidP="00740154">
      <w:pPr>
        <w:pStyle w:val="Heading4"/>
        <w:spacing w:after="240"/>
      </w:pPr>
      <w:r w:rsidRPr="000217DE">
        <w:t xml:space="preserve">Stamp Duty </w:t>
      </w:r>
    </w:p>
    <w:p w14:paraId="196993E0" w14:textId="38E71E51" w:rsidR="00A050E5" w:rsidRPr="000217DE" w:rsidRDefault="00A050E5" w:rsidP="00013849">
      <w:pPr>
        <w:pStyle w:val="Heading5"/>
      </w:pPr>
      <w:r w:rsidRPr="000217DE">
        <w:t xml:space="preserve">Stamp Duty for Tariff </w:t>
      </w:r>
      <w:r w:rsidR="004F0F98">
        <w:t>Contribution</w:t>
      </w:r>
    </w:p>
    <w:p w14:paraId="669A5B55" w14:textId="44B40747" w:rsidR="00063473" w:rsidRPr="000217DE" w:rsidRDefault="00063473" w:rsidP="00AE6579">
      <w:pPr>
        <w:pStyle w:val="ListParagraph"/>
        <w:numPr>
          <w:ilvl w:val="0"/>
          <w:numId w:val="12"/>
        </w:numPr>
      </w:pPr>
      <w:r w:rsidRPr="000217DE">
        <w:t xml:space="preserve">Stamp Duty (RM 10) is applicable for Tariff </w:t>
      </w:r>
      <w:r w:rsidR="004F0F98">
        <w:t>Contribution</w:t>
      </w:r>
      <w:r w:rsidRPr="000217DE">
        <w:t xml:space="preserve"> and the same shall be maintained in a separate Table in Rule</w:t>
      </w:r>
      <w:ins w:id="1021" w:author="Sampathkumar Chinnaswamy" w:date="2023-06-21T17:13:00Z">
        <w:r w:rsidR="004445BD">
          <w:t xml:space="preserve">s and </w:t>
        </w:r>
      </w:ins>
      <w:del w:id="1022" w:author="Sampathkumar Chinnaswamy" w:date="2023-06-21T17:13:00Z">
        <w:r w:rsidRPr="000217DE" w:rsidDel="004445BD">
          <w:delText xml:space="preserve"> / </w:delText>
        </w:r>
      </w:del>
      <w:r w:rsidRPr="000217DE">
        <w:t xml:space="preserve">Rating Engine. </w:t>
      </w:r>
    </w:p>
    <w:p w14:paraId="4AAEA8CA" w14:textId="3E46C719" w:rsidR="00063473" w:rsidRPr="000217DE" w:rsidRDefault="00063473" w:rsidP="00AE6579">
      <w:pPr>
        <w:pStyle w:val="ListParagraph"/>
        <w:numPr>
          <w:ilvl w:val="0"/>
          <w:numId w:val="12"/>
        </w:numPr>
      </w:pPr>
      <w:r w:rsidRPr="000217DE">
        <w:t xml:space="preserve">To arrive the Tariff </w:t>
      </w:r>
      <w:r w:rsidR="004F0F98">
        <w:t>Contribution</w:t>
      </w:r>
      <w:r w:rsidRPr="000217DE">
        <w:t xml:space="preserve"> this Stamp Duty shall be applied.</w:t>
      </w:r>
    </w:p>
    <w:p w14:paraId="3C2DC994" w14:textId="0833102A" w:rsidR="00A050E5" w:rsidRPr="000217DE" w:rsidRDefault="00A050E5" w:rsidP="00013849">
      <w:pPr>
        <w:pStyle w:val="Heading5"/>
      </w:pPr>
      <w:r w:rsidRPr="000217DE">
        <w:t xml:space="preserve">Stamp Duty for De-Tariff </w:t>
      </w:r>
      <w:r w:rsidR="004F0F98">
        <w:t>Contribution</w:t>
      </w:r>
    </w:p>
    <w:p w14:paraId="30679E7A" w14:textId="047AAC9C" w:rsidR="00063473" w:rsidRPr="000217DE" w:rsidRDefault="00063473" w:rsidP="00AE6579">
      <w:pPr>
        <w:pStyle w:val="ListParagraph"/>
        <w:numPr>
          <w:ilvl w:val="0"/>
          <w:numId w:val="12"/>
        </w:numPr>
      </w:pPr>
      <w:r w:rsidRPr="000217DE">
        <w:t xml:space="preserve">Stamp Duty (RM 10) is applicable for De-Tariff </w:t>
      </w:r>
      <w:r w:rsidR="004F0F98">
        <w:t>Contribution</w:t>
      </w:r>
      <w:r w:rsidRPr="000217DE">
        <w:t xml:space="preserve"> and the same shall be maintained in a separate Table in the Rule</w:t>
      </w:r>
      <w:ins w:id="1023" w:author="Sampathkumar Chinnaswamy" w:date="2023-06-21T17:13:00Z">
        <w:r w:rsidR="004445BD">
          <w:t xml:space="preserve">s and </w:t>
        </w:r>
      </w:ins>
      <w:del w:id="1024" w:author="Sampathkumar Chinnaswamy" w:date="2023-06-21T17:13:00Z">
        <w:r w:rsidRPr="000217DE" w:rsidDel="004445BD">
          <w:delText xml:space="preserve"> / </w:delText>
        </w:r>
      </w:del>
      <w:r w:rsidRPr="000217DE">
        <w:t xml:space="preserve">Rating Engine, </w:t>
      </w:r>
    </w:p>
    <w:p w14:paraId="12378324" w14:textId="092A6CAA" w:rsidR="00063473" w:rsidRPr="000217DE" w:rsidRDefault="00063473" w:rsidP="00AE6579">
      <w:pPr>
        <w:pStyle w:val="ListParagraph"/>
        <w:numPr>
          <w:ilvl w:val="0"/>
          <w:numId w:val="12"/>
        </w:numPr>
      </w:pPr>
      <w:r w:rsidRPr="000217DE">
        <w:t xml:space="preserve">This Stamp Duty shall have effective from and Effective To Date </w:t>
      </w:r>
    </w:p>
    <w:p w14:paraId="76AEC73A" w14:textId="393A2527" w:rsidR="00063473" w:rsidRPr="000217DE" w:rsidRDefault="00063473" w:rsidP="00AE6579">
      <w:pPr>
        <w:pStyle w:val="ListParagraph"/>
        <w:numPr>
          <w:ilvl w:val="0"/>
          <w:numId w:val="12"/>
        </w:numPr>
      </w:pPr>
      <w:r w:rsidRPr="000217DE">
        <w:t xml:space="preserve">Cover Notes Issue date shall be checked with Effective date of the Stamp Duty Setup </w:t>
      </w:r>
      <w:r w:rsidRPr="000217DE">
        <w:tab/>
      </w:r>
    </w:p>
    <w:p w14:paraId="5BAC2606" w14:textId="77777777" w:rsidR="004B47E7" w:rsidRPr="000217DE" w:rsidRDefault="004B47E7" w:rsidP="00013849">
      <w:pPr>
        <w:pStyle w:val="Heading5"/>
      </w:pPr>
      <w:r w:rsidRPr="000217DE">
        <w:t>Stamp Duty Waiver</w:t>
      </w:r>
    </w:p>
    <w:p w14:paraId="763BA924" w14:textId="77777777" w:rsidR="004B47E7" w:rsidRPr="000217DE" w:rsidRDefault="004B47E7" w:rsidP="00AE6579">
      <w:pPr>
        <w:pStyle w:val="ListParagraph"/>
        <w:numPr>
          <w:ilvl w:val="0"/>
          <w:numId w:val="12"/>
        </w:numPr>
      </w:pPr>
      <w:r w:rsidRPr="000217DE">
        <w:t>As per the current Circular, Stamp Duty waiver is not applicable for any of the Motor Product.</w:t>
      </w:r>
    </w:p>
    <w:p w14:paraId="69D4B8AC" w14:textId="77777777" w:rsidR="004B47E7" w:rsidRPr="000217DE" w:rsidRDefault="004B47E7" w:rsidP="00AE6579">
      <w:pPr>
        <w:pStyle w:val="ListParagraph"/>
        <w:numPr>
          <w:ilvl w:val="0"/>
          <w:numId w:val="12"/>
        </w:numPr>
      </w:pPr>
      <w:r w:rsidRPr="000217DE">
        <w:t xml:space="preserve">Refer the attached </w:t>
      </w:r>
      <w:hyperlink w:anchor="StampDutywaiverCircular" w:history="1">
        <w:r w:rsidRPr="000217DE">
          <w:rPr>
            <w:rStyle w:val="Hyperlink"/>
          </w:rPr>
          <w:t>Stamp Duty waiver Circular</w:t>
        </w:r>
      </w:hyperlink>
    </w:p>
    <w:p w14:paraId="25291110" w14:textId="4C0B58B3" w:rsidR="004B47E7" w:rsidRPr="000217DE" w:rsidRDefault="004B47E7" w:rsidP="004B47E7">
      <w:pPr>
        <w:pStyle w:val="Heading4"/>
      </w:pPr>
      <w:r w:rsidRPr="000217DE">
        <w:t xml:space="preserve">Minimum </w:t>
      </w:r>
      <w:r w:rsidR="004F0F98">
        <w:t>Contribution</w:t>
      </w:r>
      <w:ins w:id="1025" w:author="Sampathkumar Chinnaswamy" w:date="2023-06-21T19:27:00Z">
        <w:r w:rsidR="005D5A7A">
          <w:t xml:space="preserve"> </w:t>
        </w:r>
      </w:ins>
    </w:p>
    <w:p w14:paraId="338061A3" w14:textId="3E0235FE" w:rsidR="004B47E7" w:rsidRPr="000217DE" w:rsidRDefault="004B47E7" w:rsidP="00AE6579">
      <w:pPr>
        <w:pStyle w:val="ListParagraph"/>
        <w:numPr>
          <w:ilvl w:val="0"/>
          <w:numId w:val="12"/>
        </w:numPr>
      </w:pPr>
      <w:commentRangeStart w:id="1026"/>
      <w:commentRangeStart w:id="1027"/>
      <w:r w:rsidRPr="000217DE">
        <w:t xml:space="preserve">Minimum </w:t>
      </w:r>
      <w:r w:rsidR="004F0F98">
        <w:t>Contribution</w:t>
      </w:r>
      <w:r w:rsidRPr="000217DE">
        <w:t xml:space="preserve"> </w:t>
      </w:r>
      <w:commentRangeEnd w:id="1026"/>
      <w:r w:rsidR="00FC3EC2">
        <w:rPr>
          <w:rStyle w:val="CommentReference"/>
        </w:rPr>
        <w:commentReference w:id="1026"/>
      </w:r>
      <w:commentRangeEnd w:id="1027"/>
      <w:r w:rsidR="00046C1C">
        <w:rPr>
          <w:rStyle w:val="CommentReference"/>
        </w:rPr>
        <w:commentReference w:id="1027"/>
      </w:r>
      <w:r w:rsidRPr="000217DE">
        <w:t>applicable for each Class and Sub-Class shall be maintained in the Rule</w:t>
      </w:r>
      <w:ins w:id="1028" w:author="Sampathkumar Chinnaswamy" w:date="2023-06-21T17:13:00Z">
        <w:r w:rsidR="004445BD">
          <w:t xml:space="preserve">s and </w:t>
        </w:r>
      </w:ins>
      <w:del w:id="1029" w:author="Sampathkumar Chinnaswamy" w:date="2023-06-21T17:13:00Z">
        <w:r w:rsidRPr="000217DE" w:rsidDel="004445BD">
          <w:delText xml:space="preserve"> / </w:delText>
        </w:r>
      </w:del>
      <w:r w:rsidRPr="000217DE">
        <w:t>Rating Engine</w:t>
      </w:r>
    </w:p>
    <w:p w14:paraId="023C06AF" w14:textId="653CDD5C" w:rsidR="00F706B4" w:rsidRPr="005168EB" w:rsidRDefault="004B47E7" w:rsidP="00AE6579">
      <w:pPr>
        <w:pStyle w:val="ListParagraph"/>
        <w:numPr>
          <w:ilvl w:val="0"/>
          <w:numId w:val="12"/>
        </w:numPr>
        <w:rPr>
          <w:ins w:id="1030" w:author="Sampathkumar Chinnaswamy" w:date="2023-06-26T13:16:00Z"/>
        </w:rPr>
      </w:pPr>
      <w:del w:id="1031" w:author="Sampathkumar Chinnaswamy" w:date="2023-06-28T12:16:00Z">
        <w:r w:rsidRPr="000217DE" w:rsidDel="00E33754">
          <w:lastRenderedPageBreak/>
          <w:delText xml:space="preserve">Refer the below table for </w:delText>
        </w:r>
        <w:r w:rsidR="00224232" w:rsidDel="00E33754">
          <w:rPr>
            <w:rStyle w:val="Hyperlink"/>
          </w:rPr>
          <w:fldChar w:fldCharType="begin"/>
        </w:r>
        <w:r w:rsidR="00224232" w:rsidDel="00E33754">
          <w:rPr>
            <w:rStyle w:val="Hyperlink"/>
          </w:rPr>
          <w:delInstrText xml:space="preserve"> HYPERLINK \l "MinimumPremium_AgentCommissionPercentage" </w:delInstrText>
        </w:r>
        <w:r w:rsidR="00224232" w:rsidDel="00E33754">
          <w:rPr>
            <w:rStyle w:val="Hyperlink"/>
          </w:rPr>
        </w:r>
        <w:r w:rsidR="00224232" w:rsidDel="00E33754">
          <w:rPr>
            <w:rStyle w:val="Hyperlink"/>
          </w:rPr>
          <w:fldChar w:fldCharType="separate"/>
        </w:r>
        <w:r w:rsidRPr="000217DE" w:rsidDel="00E33754">
          <w:rPr>
            <w:rStyle w:val="Hyperlink"/>
          </w:rPr>
          <w:delText xml:space="preserve">Minimum </w:delText>
        </w:r>
        <w:r w:rsidR="004F0F98" w:rsidDel="00E33754">
          <w:rPr>
            <w:rStyle w:val="Hyperlink"/>
          </w:rPr>
          <w:delText>Contribution</w:delText>
        </w:r>
        <w:r w:rsidR="00224232" w:rsidDel="00E33754">
          <w:rPr>
            <w:rStyle w:val="Hyperlink"/>
          </w:rPr>
          <w:fldChar w:fldCharType="end"/>
        </w:r>
      </w:del>
      <w:ins w:id="1032" w:author="Sampathkumar Chinnaswamy" w:date="2023-06-26T13:15:00Z">
        <w:r w:rsidR="00F706B4" w:rsidRPr="005168EB">
          <w:t xml:space="preserve">Minimum Premium is applicable for </w:t>
        </w:r>
      </w:ins>
      <w:ins w:id="1033" w:author="Sampathkumar Chinnaswamy" w:date="2023-06-27T10:04:00Z">
        <w:r w:rsidR="00A91E8F">
          <w:t xml:space="preserve">both </w:t>
        </w:r>
      </w:ins>
      <w:ins w:id="1034" w:author="Sampathkumar Chinnaswamy" w:date="2023-06-26T13:15:00Z">
        <w:r w:rsidR="00F706B4" w:rsidRPr="005168EB">
          <w:t xml:space="preserve">Tariff Premium </w:t>
        </w:r>
      </w:ins>
      <w:ins w:id="1035" w:author="Sampathkumar Chinnaswamy" w:date="2023-06-27T10:04:00Z">
        <w:r w:rsidR="00A91E8F">
          <w:t xml:space="preserve">and </w:t>
        </w:r>
      </w:ins>
      <w:ins w:id="1036" w:author="Sampathkumar Chinnaswamy" w:date="2023-06-26T13:15:00Z">
        <w:r w:rsidR="00F706B4" w:rsidRPr="005168EB">
          <w:t xml:space="preserve">De-Tariff Premium </w:t>
        </w:r>
      </w:ins>
    </w:p>
    <w:p w14:paraId="3CFCDD08" w14:textId="41DCA107" w:rsidR="00F706B4" w:rsidRPr="005168EB" w:rsidRDefault="00F706B4" w:rsidP="00AE6579">
      <w:pPr>
        <w:pStyle w:val="ListParagraph"/>
        <w:numPr>
          <w:ilvl w:val="0"/>
          <w:numId w:val="12"/>
        </w:numPr>
        <w:rPr>
          <w:ins w:id="1037" w:author="Sampathkumar Chinnaswamy" w:date="2023-06-26T13:17:00Z"/>
        </w:rPr>
      </w:pPr>
      <w:ins w:id="1038" w:author="Sampathkumar Chinnaswamy" w:date="2023-06-26T13:15:00Z">
        <w:r w:rsidRPr="005168EB">
          <w:t xml:space="preserve">When the Tariff Gross Premium is less than </w:t>
        </w:r>
      </w:ins>
      <w:ins w:id="1039" w:author="Sampathkumar Chinnaswamy" w:date="2023-06-26T13:16:00Z">
        <w:r w:rsidRPr="005168EB">
          <w:t>minimum premium, the minimum premium will</w:t>
        </w:r>
        <w:r w:rsidR="00A91E8F">
          <w:t xml:space="preserve"> be considered as gross premium.</w:t>
        </w:r>
      </w:ins>
    </w:p>
    <w:p w14:paraId="77B7720D" w14:textId="3971809C" w:rsidR="00962C94" w:rsidRDefault="00962C94" w:rsidP="00AE6579">
      <w:pPr>
        <w:pStyle w:val="ListParagraph"/>
        <w:numPr>
          <w:ilvl w:val="0"/>
          <w:numId w:val="12"/>
        </w:numPr>
        <w:rPr>
          <w:ins w:id="1040" w:author="Sampathkumar Chinnaswamy" w:date="2023-06-28T12:15:00Z"/>
        </w:rPr>
      </w:pPr>
      <w:ins w:id="1041" w:author="Sampathkumar Chinnaswamy" w:date="2023-06-26T13:17:00Z">
        <w:r w:rsidRPr="005168EB">
          <w:t xml:space="preserve">When minimum premium is applied, upper capping and lower capping </w:t>
        </w:r>
      </w:ins>
      <w:ins w:id="1042" w:author="Sampathkumar Chinnaswamy" w:date="2023-06-26T13:18:00Z">
        <w:r w:rsidRPr="005168EB">
          <w:t>will be</w:t>
        </w:r>
      </w:ins>
      <w:ins w:id="1043" w:author="Sampathkumar Chinnaswamy" w:date="2023-06-26T13:17:00Z">
        <w:r w:rsidRPr="005168EB">
          <w:t xml:space="preserve"> </w:t>
        </w:r>
      </w:ins>
      <w:ins w:id="1044" w:author="Sampathkumar Chinnaswamy" w:date="2023-06-26T13:18:00Z">
        <w:r w:rsidRPr="005168EB">
          <w:t xml:space="preserve">applied on </w:t>
        </w:r>
      </w:ins>
      <w:ins w:id="1045" w:author="Sampathkumar Chinnaswamy" w:date="2023-06-26T13:17:00Z">
        <w:r w:rsidRPr="005168EB">
          <w:t xml:space="preserve">the minimum </w:t>
        </w:r>
      </w:ins>
      <w:ins w:id="1046" w:author="Sampathkumar Chinnaswamy" w:date="2023-06-26T13:18:00Z">
        <w:r w:rsidRPr="005168EB">
          <w:t>premium and this will be checked with the GLM Premium</w:t>
        </w:r>
        <w:r w:rsidR="00D357CC" w:rsidRPr="005168EB">
          <w:t>.</w:t>
        </w:r>
      </w:ins>
    </w:p>
    <w:p w14:paraId="5C833D73" w14:textId="22176AB9" w:rsidR="00E33754" w:rsidRDefault="00E33754" w:rsidP="00E33754">
      <w:pPr>
        <w:pStyle w:val="ListParagraph"/>
        <w:ind w:left="360"/>
        <w:rPr>
          <w:ins w:id="1047" w:author="Sampathkumar Chinnaswamy" w:date="2023-06-28T12:17:00Z"/>
        </w:rPr>
      </w:pPr>
    </w:p>
    <w:p w14:paraId="7765EFBB" w14:textId="6AEF460C" w:rsidR="00626CC9" w:rsidRDefault="00626CC9" w:rsidP="00E33754">
      <w:pPr>
        <w:pStyle w:val="ListParagraph"/>
        <w:ind w:left="360"/>
        <w:rPr>
          <w:ins w:id="1048" w:author="Sampathkumar Chinnaswamy" w:date="2023-06-28T12:16:00Z"/>
        </w:rPr>
      </w:pPr>
      <w:ins w:id="1049" w:author="Sampathkumar Chinnaswamy" w:date="2023-06-30T17:30:00Z">
        <w:r w:rsidRPr="00626CC9">
          <w:rPr>
            <w:noProof/>
            <w:lang w:val="en-IN" w:eastAsia="en-IN"/>
          </w:rPr>
          <w:drawing>
            <wp:inline distT="0" distB="0" distL="0" distR="0" wp14:anchorId="2BDF93A5" wp14:editId="4C476B61">
              <wp:extent cx="2487930" cy="775970"/>
              <wp:effectExtent l="0" t="0" r="762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87930" cy="775970"/>
                      </a:xfrm>
                      <a:prstGeom prst="rect">
                        <a:avLst/>
                      </a:prstGeom>
                      <a:noFill/>
                      <a:ln>
                        <a:noFill/>
                      </a:ln>
                    </pic:spPr>
                  </pic:pic>
                </a:graphicData>
              </a:graphic>
            </wp:inline>
          </w:drawing>
        </w:r>
      </w:ins>
    </w:p>
    <w:p w14:paraId="31D93AB9" w14:textId="77777777" w:rsidR="00E33754" w:rsidRDefault="00E33754" w:rsidP="00E33754">
      <w:pPr>
        <w:pStyle w:val="ListParagraph"/>
        <w:ind w:left="360"/>
        <w:rPr>
          <w:ins w:id="1050" w:author="Sampathkumar Chinnaswamy" w:date="2023-06-28T12:11:00Z"/>
        </w:rPr>
      </w:pPr>
    </w:p>
    <w:p w14:paraId="7F012260" w14:textId="77777777" w:rsidR="00D357CC" w:rsidRPr="000217DE" w:rsidRDefault="00D357CC" w:rsidP="005168EB">
      <w:pPr>
        <w:pStyle w:val="ListParagraph"/>
        <w:ind w:left="360"/>
      </w:pPr>
    </w:p>
    <w:p w14:paraId="170B5912" w14:textId="76BDEB6F" w:rsidR="004B47E7" w:rsidRPr="000217DE" w:rsidDel="00C12E54" w:rsidRDefault="004B47E7" w:rsidP="004B47E7">
      <w:pPr>
        <w:ind w:left="360"/>
        <w:rPr>
          <w:del w:id="1051" w:author="Sampathkumar Chinnaswamy" w:date="2023-07-04T14:28:00Z"/>
        </w:rPr>
      </w:pPr>
      <w:del w:id="1052" w:author="Sampathkumar Chinnaswamy" w:date="2023-06-22T15:18:00Z">
        <w:r w:rsidRPr="000217DE" w:rsidDel="00D164CF">
          <w:rPr>
            <w:noProof/>
            <w:lang w:val="en-IN" w:eastAsia="en-IN"/>
          </w:rPr>
          <w:lastRenderedPageBreak/>
          <w:drawing>
            <wp:inline distT="0" distB="0" distL="0" distR="0" wp14:anchorId="08D4C45E" wp14:editId="2638CEE8">
              <wp:extent cx="6524625" cy="6000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24625" cy="6000750"/>
                      </a:xfrm>
                      <a:prstGeom prst="rect">
                        <a:avLst/>
                      </a:prstGeom>
                    </pic:spPr>
                  </pic:pic>
                </a:graphicData>
              </a:graphic>
            </wp:inline>
          </w:drawing>
        </w:r>
      </w:del>
    </w:p>
    <w:p w14:paraId="2964C50F" w14:textId="6EFDFDA1" w:rsidR="004B47E7" w:rsidRPr="000217DE" w:rsidDel="00C12E54" w:rsidRDefault="004B47E7" w:rsidP="004B47E7">
      <w:pPr>
        <w:rPr>
          <w:del w:id="1053" w:author="Sampathkumar Chinnaswamy" w:date="2023-07-04T14:28:00Z"/>
        </w:rPr>
      </w:pPr>
    </w:p>
    <w:p w14:paraId="19E888CC" w14:textId="20F7F084" w:rsidR="004B47E7" w:rsidRPr="000217DE" w:rsidDel="00C12E54" w:rsidRDefault="004B47E7" w:rsidP="004B47E7">
      <w:pPr>
        <w:rPr>
          <w:del w:id="1054" w:author="Sampathkumar Chinnaswamy" w:date="2023-07-04T14:28:00Z"/>
        </w:rPr>
      </w:pPr>
    </w:p>
    <w:p w14:paraId="24CF105E" w14:textId="62D2C880" w:rsidR="00C603FB" w:rsidRPr="000217DE" w:rsidRDefault="00C603FB">
      <w:pPr>
        <w:rPr>
          <w:rFonts w:ascii="Arial" w:eastAsiaTheme="majorEastAsia" w:hAnsi="Arial" w:cstheme="majorBidi"/>
          <w:b/>
          <w:bCs/>
        </w:rPr>
      </w:pPr>
      <w:r w:rsidRPr="000217DE">
        <w:br w:type="page"/>
      </w:r>
    </w:p>
    <w:p w14:paraId="776151D8" w14:textId="11D1F0AD" w:rsidR="001A5F24" w:rsidRDefault="001A5F24" w:rsidP="001A5F24">
      <w:pPr>
        <w:pStyle w:val="Heading3"/>
        <w:spacing w:after="240"/>
        <w:ind w:left="720"/>
      </w:pPr>
      <w:bookmarkStart w:id="1055" w:name="_Toc139454131"/>
      <w:r w:rsidRPr="000217DE">
        <w:lastRenderedPageBreak/>
        <w:t xml:space="preserve">Pricing </w:t>
      </w:r>
      <w:r w:rsidR="00A52DAA">
        <w:t xml:space="preserve">/ Rule </w:t>
      </w:r>
      <w:r w:rsidRPr="000217DE">
        <w:t>Serial Number</w:t>
      </w:r>
      <w:bookmarkEnd w:id="1055"/>
      <w:ins w:id="1056" w:author="Sampathkumar Chinnaswamy" w:date="2023-06-21T19:28:00Z">
        <w:r w:rsidR="00766A10">
          <w:t xml:space="preserve"> </w:t>
        </w:r>
      </w:ins>
    </w:p>
    <w:p w14:paraId="153412C2" w14:textId="6448EA50" w:rsidR="00A52DAA" w:rsidRPr="000217DE" w:rsidRDefault="00A52DAA" w:rsidP="00AE6579">
      <w:pPr>
        <w:pStyle w:val="ListParagraph"/>
        <w:numPr>
          <w:ilvl w:val="0"/>
          <w:numId w:val="6"/>
        </w:numPr>
      </w:pPr>
      <w:r w:rsidRPr="000217DE">
        <w:t>Rule</w:t>
      </w:r>
      <w:ins w:id="1057" w:author="Sampathkumar Chinnaswamy" w:date="2023-06-21T17:13:00Z">
        <w:r w:rsidR="004445BD">
          <w:t xml:space="preserve">s and </w:t>
        </w:r>
      </w:ins>
      <w:del w:id="1058" w:author="Sampathkumar Chinnaswamy" w:date="2023-06-21T17:13:00Z">
        <w:r w:rsidRPr="000217DE" w:rsidDel="004445BD">
          <w:delText xml:space="preserve"> / </w:delText>
        </w:r>
      </w:del>
      <w:r w:rsidRPr="000217DE">
        <w:t xml:space="preserve">Rating Engine shall maintain the </w:t>
      </w:r>
      <w:commentRangeStart w:id="1059"/>
      <w:commentRangeStart w:id="1060"/>
      <w:r w:rsidRPr="000217DE">
        <w:t>Pricing Serial Number</w:t>
      </w:r>
      <w:commentRangeEnd w:id="1059"/>
      <w:r w:rsidR="00FC3EC2">
        <w:rPr>
          <w:rStyle w:val="CommentReference"/>
        </w:rPr>
        <w:commentReference w:id="1059"/>
      </w:r>
      <w:commentRangeEnd w:id="1060"/>
      <w:r w:rsidR="00C51CD9">
        <w:rPr>
          <w:rStyle w:val="CommentReference"/>
        </w:rPr>
        <w:commentReference w:id="1060"/>
      </w:r>
    </w:p>
    <w:p w14:paraId="09C055FD" w14:textId="77777777" w:rsidR="00A52DAA" w:rsidRPr="000217DE" w:rsidRDefault="00A52DAA" w:rsidP="00AE6579">
      <w:pPr>
        <w:pStyle w:val="ListParagraph"/>
        <w:numPr>
          <w:ilvl w:val="0"/>
          <w:numId w:val="6"/>
        </w:numPr>
      </w:pPr>
      <w:r w:rsidRPr="000217DE">
        <w:t>Pricing Serial Number shall have Versioning and also shall have an Effective From Date</w:t>
      </w:r>
    </w:p>
    <w:p w14:paraId="32AF7AE7" w14:textId="44103A5A" w:rsidR="00A52DAA" w:rsidRPr="000217DE" w:rsidRDefault="00A52DAA" w:rsidP="00AE6579">
      <w:pPr>
        <w:pStyle w:val="ListParagraph"/>
        <w:numPr>
          <w:ilvl w:val="0"/>
          <w:numId w:val="6"/>
        </w:numPr>
      </w:pPr>
      <w:r w:rsidRPr="000217DE">
        <w:t xml:space="preserve">When the </w:t>
      </w:r>
      <w:del w:id="1061" w:author="Sampathkumar Chinnaswamy" w:date="2023-07-05T12:43:00Z">
        <w:r w:rsidRPr="000217DE" w:rsidDel="00CF0586">
          <w:delText xml:space="preserve">from </w:delText>
        </w:r>
      </w:del>
      <w:ins w:id="1062" w:author="Sampathkumar Chinnaswamy" w:date="2023-07-05T12:43:00Z">
        <w:r w:rsidR="00CF0586">
          <w:t>front</w:t>
        </w:r>
        <w:r w:rsidR="00CF0586" w:rsidRPr="000217DE">
          <w:t xml:space="preserve"> </w:t>
        </w:r>
      </w:ins>
      <w:r w:rsidRPr="000217DE">
        <w:t>end System send the request parameters to Rule</w:t>
      </w:r>
      <w:ins w:id="1063" w:author="Sampathkumar Chinnaswamy" w:date="2023-06-21T17:13:00Z">
        <w:r w:rsidR="004445BD">
          <w:t xml:space="preserve">s and </w:t>
        </w:r>
      </w:ins>
      <w:del w:id="1064" w:author="Sampathkumar Chinnaswamy" w:date="2023-06-21T17:14:00Z">
        <w:r w:rsidRPr="000217DE" w:rsidDel="004445BD">
          <w:delText xml:space="preserve"> / </w:delText>
        </w:r>
      </w:del>
      <w:r w:rsidRPr="000217DE">
        <w:t>Rating Engine, the Rule</w:t>
      </w:r>
      <w:ins w:id="1065" w:author="Sampathkumar Chinnaswamy" w:date="2023-06-21T17:14:00Z">
        <w:r w:rsidR="004445BD">
          <w:t xml:space="preserve">s and </w:t>
        </w:r>
      </w:ins>
      <w:del w:id="1066" w:author="Sampathkumar Chinnaswamy" w:date="2023-06-21T17:14:00Z">
        <w:r w:rsidRPr="000217DE" w:rsidDel="004445BD">
          <w:delText xml:space="preserve"> / </w:delText>
        </w:r>
      </w:del>
      <w:r w:rsidRPr="000217DE">
        <w:t>Rating Engine shall apply the Cover Note's Issue Date to fetch the applicable Serial Number and not the Inception date of the Cover Note</w:t>
      </w:r>
    </w:p>
    <w:p w14:paraId="110AC3A7" w14:textId="72CAE3DD" w:rsidR="00A52DAA" w:rsidRPr="000217DE" w:rsidRDefault="00A52DAA" w:rsidP="00AE6579">
      <w:pPr>
        <w:pStyle w:val="ListParagraph"/>
        <w:numPr>
          <w:ilvl w:val="0"/>
          <w:numId w:val="6"/>
        </w:numPr>
      </w:pPr>
      <w:r w:rsidRPr="000217DE">
        <w:t>Based on the Agent Code received in the Request Service, Rule</w:t>
      </w:r>
      <w:ins w:id="1067" w:author="Sampathkumar Chinnaswamy" w:date="2023-06-21T17:14:00Z">
        <w:r w:rsidR="004445BD">
          <w:t xml:space="preserve">s and </w:t>
        </w:r>
      </w:ins>
      <w:del w:id="1068" w:author="Sampathkumar Chinnaswamy" w:date="2023-06-21T17:14:00Z">
        <w:r w:rsidRPr="000217DE" w:rsidDel="004445BD">
          <w:delText xml:space="preserve"> / </w:delText>
        </w:r>
      </w:del>
      <w:r w:rsidRPr="000217DE">
        <w:t>Rating Engine shall get the applicable Agent Pricing Group.</w:t>
      </w:r>
    </w:p>
    <w:p w14:paraId="78140FE4" w14:textId="77777777" w:rsidR="00C75206" w:rsidRDefault="00A52DAA" w:rsidP="00AE6579">
      <w:pPr>
        <w:pStyle w:val="ListParagraph"/>
        <w:numPr>
          <w:ilvl w:val="0"/>
          <w:numId w:val="6"/>
        </w:numPr>
        <w:rPr>
          <w:ins w:id="1069" w:author="Sampathkumar Chinnaswamy" w:date="2023-07-04T14:17:00Z"/>
        </w:rPr>
      </w:pPr>
      <w:r w:rsidRPr="000217DE">
        <w:t>Rule</w:t>
      </w:r>
      <w:ins w:id="1070" w:author="Sampathkumar Chinnaswamy" w:date="2023-06-21T17:14:00Z">
        <w:r w:rsidR="004445BD">
          <w:t xml:space="preserve">s and </w:t>
        </w:r>
      </w:ins>
      <w:del w:id="1071" w:author="Sampathkumar Chinnaswamy" w:date="2023-06-21T17:14:00Z">
        <w:r w:rsidRPr="000217DE" w:rsidDel="004445BD">
          <w:delText xml:space="preserve"> / </w:delText>
        </w:r>
      </w:del>
      <w:r w:rsidRPr="000217DE">
        <w:t xml:space="preserve">Rating Engine shall compute the </w:t>
      </w:r>
      <w:r w:rsidR="004F0F98">
        <w:t>Contribution</w:t>
      </w:r>
      <w:r w:rsidRPr="000217DE">
        <w:t xml:space="preserve"> applicable for the selected Agent Pricing Group</w:t>
      </w:r>
    </w:p>
    <w:p w14:paraId="6500A3B0" w14:textId="52A7F7B9" w:rsidR="00A52DAA" w:rsidRPr="000217DE" w:rsidRDefault="00C75206" w:rsidP="00AE6579">
      <w:pPr>
        <w:pStyle w:val="ListParagraph"/>
        <w:numPr>
          <w:ilvl w:val="0"/>
          <w:numId w:val="6"/>
        </w:numPr>
      </w:pPr>
      <w:ins w:id="1072" w:author="Sampathkumar Chinnaswamy" w:date="2023-07-04T14:17:00Z">
        <w:r>
          <w:t xml:space="preserve">Pricing Serial number format can changed </w:t>
        </w:r>
        <w:r w:rsidR="009646E4">
          <w:t xml:space="preserve">later, with </w:t>
        </w:r>
        <w:r>
          <w:t xml:space="preserve">Technical </w:t>
        </w:r>
      </w:ins>
      <w:ins w:id="1073" w:author="Sampathkumar Chinnaswamy" w:date="2023-07-04T14:18:00Z">
        <w:r w:rsidR="00573961">
          <w:t>assistance</w:t>
        </w:r>
      </w:ins>
      <w:ins w:id="1074" w:author="Sampathkumar Chinnaswamy" w:date="2023-07-04T14:17:00Z">
        <w:r>
          <w:t xml:space="preserve">. </w:t>
        </w:r>
      </w:ins>
      <w:del w:id="1075" w:author="Sampathkumar Chinnaswamy" w:date="2023-07-04T14:14:00Z">
        <w:r w:rsidR="00A52DAA" w:rsidRPr="000217DE" w:rsidDel="00E970F6">
          <w:delText>.</w:delText>
        </w:r>
      </w:del>
    </w:p>
    <w:p w14:paraId="12CF3D1F" w14:textId="2CE26366" w:rsidR="00A52DAA" w:rsidRDefault="00A52DAA" w:rsidP="00554FB1">
      <w:pPr>
        <w:pStyle w:val="Heading4"/>
        <w:spacing w:after="240"/>
      </w:pPr>
      <w:r>
        <w:t xml:space="preserve">Basic </w:t>
      </w:r>
      <w:r w:rsidR="004F0F98">
        <w:t>Contribution</w:t>
      </w:r>
    </w:p>
    <w:p w14:paraId="06472240" w14:textId="67CD34D4" w:rsidR="001D4090" w:rsidRPr="001D4090" w:rsidRDefault="001D4090" w:rsidP="001D4090">
      <w:r>
        <w:t xml:space="preserve">Separate Pricing Serial Number is applicable for Base / Basic </w:t>
      </w:r>
      <w:r w:rsidR="004F0F98">
        <w:t>Contribution</w:t>
      </w:r>
      <w:r>
        <w:t xml:space="preserve"> Calculation (except Extra Coverage)</w:t>
      </w:r>
      <w:r w:rsidR="005C6503">
        <w:t xml:space="preserve">. Based on the Vehicle Type, Agent Group Pricing Serial Number will be </w:t>
      </w:r>
      <w:ins w:id="1076" w:author="Sampathkumar Chinnaswamy" w:date="2023-06-21T19:12:00Z">
        <w:r w:rsidR="004236B6">
          <w:t xml:space="preserve">auto </w:t>
        </w:r>
      </w:ins>
      <w:commentRangeStart w:id="1077"/>
      <w:commentRangeStart w:id="1078"/>
      <w:r w:rsidR="005C6503">
        <w:t>generated</w:t>
      </w:r>
      <w:commentRangeEnd w:id="1077"/>
      <w:r w:rsidR="00FC3EC2">
        <w:rPr>
          <w:rStyle w:val="CommentReference"/>
        </w:rPr>
        <w:commentReference w:id="1077"/>
      </w:r>
      <w:commentRangeEnd w:id="1078"/>
      <w:r w:rsidR="004236B6">
        <w:rPr>
          <w:rStyle w:val="CommentReference"/>
        </w:rPr>
        <w:commentReference w:id="1078"/>
      </w:r>
    </w:p>
    <w:p w14:paraId="5DBBA3A1" w14:textId="50532C1A" w:rsidR="00C51CD9" w:rsidRPr="000217DE" w:rsidRDefault="00431EBE">
      <w:pPr>
        <w:rPr>
          <w:rFonts w:ascii="Arial" w:eastAsiaTheme="majorEastAsia" w:hAnsi="Arial" w:cstheme="majorBidi"/>
          <w:b/>
          <w:bCs/>
        </w:rPr>
      </w:pPr>
      <w:del w:id="1079" w:author="Sampathkumar Chinnaswamy" w:date="2023-06-23T11:42:00Z">
        <w:r w:rsidDel="00C51CD9">
          <w:rPr>
            <w:noProof/>
            <w:lang w:val="en-IN" w:eastAsia="en-IN"/>
          </w:rPr>
          <w:drawing>
            <wp:inline distT="0" distB="0" distL="0" distR="0" wp14:anchorId="7FFEA686" wp14:editId="20B8CA02">
              <wp:extent cx="6840855" cy="27158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40855" cy="2715895"/>
                      </a:xfrm>
                      <a:prstGeom prst="rect">
                        <a:avLst/>
                      </a:prstGeom>
                    </pic:spPr>
                  </pic:pic>
                </a:graphicData>
              </a:graphic>
            </wp:inline>
          </w:drawing>
        </w:r>
      </w:del>
      <w:ins w:id="1080" w:author="Sampathkumar Chinnaswamy" w:date="2023-06-23T11:42:00Z">
        <w:r w:rsidR="00C51CD9" w:rsidRPr="00C51CD9">
          <w:rPr>
            <w:noProof/>
            <w:lang w:val="en-IN" w:eastAsia="en-IN"/>
          </w:rPr>
          <w:drawing>
            <wp:inline distT="0" distB="0" distL="0" distR="0" wp14:anchorId="5D6CF9AB" wp14:editId="647BA94D">
              <wp:extent cx="6840855" cy="2302862"/>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40855" cy="2302862"/>
                      </a:xfrm>
                      <a:prstGeom prst="rect">
                        <a:avLst/>
                      </a:prstGeom>
                      <a:noFill/>
                      <a:ln>
                        <a:noFill/>
                      </a:ln>
                    </pic:spPr>
                  </pic:pic>
                </a:graphicData>
              </a:graphic>
            </wp:inline>
          </w:drawing>
        </w:r>
      </w:ins>
    </w:p>
    <w:p w14:paraId="5911CF42" w14:textId="6588D596" w:rsidR="00F4014C" w:rsidRPr="00A52DAA" w:rsidRDefault="00431EBE">
      <w:pPr>
        <w:rPr>
          <w:rFonts w:ascii="Arial" w:eastAsiaTheme="majorEastAsia" w:hAnsi="Arial" w:cstheme="majorBidi"/>
          <w:bCs/>
        </w:rPr>
      </w:pPr>
      <w:r w:rsidRPr="00A52DAA">
        <w:rPr>
          <w:rFonts w:ascii="Arial" w:eastAsiaTheme="majorEastAsia" w:hAnsi="Arial" w:cstheme="majorBidi"/>
          <w:bCs/>
        </w:rPr>
        <w:lastRenderedPageBreak/>
        <w:t xml:space="preserve">Data applicable for the GLM sheet shall be maintained in the above Table - Basic </w:t>
      </w:r>
      <w:r w:rsidR="004F0F98">
        <w:rPr>
          <w:rFonts w:ascii="Arial" w:eastAsiaTheme="majorEastAsia" w:hAnsi="Arial" w:cstheme="majorBidi"/>
          <w:bCs/>
        </w:rPr>
        <w:t>Contribution</w:t>
      </w:r>
      <w:r w:rsidRPr="00A52DAA">
        <w:rPr>
          <w:rFonts w:ascii="Arial" w:eastAsiaTheme="majorEastAsia" w:hAnsi="Arial" w:cstheme="majorBidi"/>
          <w:bCs/>
        </w:rPr>
        <w:t xml:space="preserve"> </w:t>
      </w:r>
    </w:p>
    <w:p w14:paraId="5BB20B42" w14:textId="36C30112" w:rsidR="00431EBE" w:rsidDel="00554FB1" w:rsidRDefault="00431EBE">
      <w:pPr>
        <w:rPr>
          <w:del w:id="1081" w:author="Sampathkumar Chinnaswamy" w:date="2023-06-26T15:31:00Z"/>
          <w:rFonts w:ascii="Arial" w:eastAsiaTheme="majorEastAsia" w:hAnsi="Arial" w:cstheme="majorBidi"/>
          <w:b/>
          <w:bCs/>
        </w:rPr>
      </w:pPr>
      <w:r>
        <w:rPr>
          <w:noProof/>
          <w:lang w:val="en-IN" w:eastAsia="en-IN"/>
        </w:rPr>
        <w:drawing>
          <wp:inline distT="0" distB="0" distL="0" distR="0" wp14:anchorId="720CDE96" wp14:editId="057B6C69">
            <wp:extent cx="6840855" cy="3311525"/>
            <wp:effectExtent l="0" t="0" r="0" b="317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6840855" cy="3311525"/>
                    </a:xfrm>
                    <a:prstGeom prst="rect">
                      <a:avLst/>
                    </a:prstGeom>
                  </pic:spPr>
                </pic:pic>
              </a:graphicData>
            </a:graphic>
          </wp:inline>
        </w:drawing>
      </w:r>
    </w:p>
    <w:p w14:paraId="640390EA" w14:textId="77777777" w:rsidR="00431EBE" w:rsidRPr="000217DE" w:rsidDel="00554FB1" w:rsidRDefault="00431EBE">
      <w:pPr>
        <w:rPr>
          <w:del w:id="1082" w:author="Sampathkumar Chinnaswamy" w:date="2023-06-26T15:31:00Z"/>
          <w:rFonts w:ascii="Arial" w:eastAsiaTheme="majorEastAsia" w:hAnsi="Arial" w:cstheme="majorBidi"/>
          <w:b/>
          <w:bCs/>
        </w:rPr>
      </w:pPr>
    </w:p>
    <w:p w14:paraId="74086445" w14:textId="11690136" w:rsidR="00F4014C" w:rsidRDefault="00F4014C">
      <w:pPr>
        <w:rPr>
          <w:ins w:id="1083" w:author="Sampathkumar Chinnaswamy" w:date="2023-06-26T15:33:00Z"/>
          <w:rFonts w:ascii="Arial" w:eastAsiaTheme="majorEastAsia" w:hAnsi="Arial" w:cstheme="majorBidi"/>
          <w:b/>
          <w:bCs/>
        </w:rPr>
      </w:pPr>
    </w:p>
    <w:p w14:paraId="74C629CA" w14:textId="2134AF81" w:rsidR="001D43DB" w:rsidRDefault="001D43DB">
      <w:pPr>
        <w:rPr>
          <w:ins w:id="1084" w:author="Sampathkumar Chinnaswamy" w:date="2023-06-26T15:52:00Z"/>
          <w:rFonts w:ascii="Arial" w:eastAsiaTheme="majorEastAsia" w:hAnsi="Arial" w:cstheme="majorBidi"/>
          <w:b/>
          <w:bCs/>
        </w:rPr>
      </w:pPr>
      <w:ins w:id="1085" w:author="Sampathkumar Chinnaswamy" w:date="2023-06-26T15:33:00Z">
        <w:r>
          <w:rPr>
            <w:rFonts w:ascii="Arial" w:eastAsiaTheme="majorEastAsia" w:hAnsi="Arial" w:cstheme="majorBidi"/>
            <w:b/>
            <w:bCs/>
          </w:rPr>
          <w:t>Agree Value Clause</w:t>
        </w:r>
      </w:ins>
      <w:ins w:id="1086" w:author="Sampathkumar Chinnaswamy" w:date="2023-06-26T15:34:00Z">
        <w:r>
          <w:rPr>
            <w:rFonts w:ascii="Arial" w:eastAsiaTheme="majorEastAsia" w:hAnsi="Arial" w:cstheme="majorBidi"/>
            <w:b/>
            <w:bCs/>
          </w:rPr>
          <w:t>:</w:t>
        </w:r>
      </w:ins>
    </w:p>
    <w:p w14:paraId="24A71B60" w14:textId="129FC87E" w:rsidR="0064416F" w:rsidRPr="0094533D" w:rsidRDefault="0094533D" w:rsidP="00AE6579">
      <w:pPr>
        <w:pStyle w:val="ListParagraph"/>
        <w:numPr>
          <w:ilvl w:val="0"/>
          <w:numId w:val="25"/>
        </w:numPr>
        <w:rPr>
          <w:ins w:id="1087" w:author="Sampathkumar Chinnaswamy" w:date="2023-06-26T15:55:00Z"/>
          <w:rFonts w:ascii="Arial" w:eastAsiaTheme="majorEastAsia" w:hAnsi="Arial" w:cstheme="majorBidi"/>
          <w:bCs/>
        </w:rPr>
      </w:pPr>
      <w:ins w:id="1088" w:author="Sampathkumar Chinnaswamy" w:date="2023-06-26T15:57:00Z">
        <w:r>
          <w:rPr>
            <w:rFonts w:ascii="Arial" w:eastAsiaTheme="majorEastAsia" w:hAnsi="Arial" w:cstheme="majorBidi"/>
            <w:bCs/>
          </w:rPr>
          <w:t xml:space="preserve">Criteria </w:t>
        </w:r>
      </w:ins>
      <w:ins w:id="1089" w:author="Sampathkumar Chinnaswamy" w:date="2023-06-26T15:54:00Z">
        <w:r w:rsidRPr="0094533D">
          <w:rPr>
            <w:rFonts w:ascii="Arial" w:eastAsiaTheme="majorEastAsia" w:hAnsi="Arial" w:cstheme="majorBidi"/>
            <w:bCs/>
          </w:rPr>
          <w:t xml:space="preserve">for Agreed Value Clause shall be maintained </w:t>
        </w:r>
      </w:ins>
      <w:ins w:id="1090" w:author="Sampathkumar Chinnaswamy" w:date="2023-06-26T15:55:00Z">
        <w:r w:rsidRPr="0094533D">
          <w:rPr>
            <w:rFonts w:ascii="Arial" w:eastAsiaTheme="majorEastAsia" w:hAnsi="Arial" w:cstheme="majorBidi"/>
            <w:bCs/>
          </w:rPr>
          <w:t>in the Rules and Rating Engine.</w:t>
        </w:r>
      </w:ins>
    </w:p>
    <w:p w14:paraId="6B2A4C3B" w14:textId="253D506D" w:rsidR="0094533D" w:rsidRPr="0094533D" w:rsidRDefault="0094533D" w:rsidP="00AE6579">
      <w:pPr>
        <w:pStyle w:val="ListParagraph"/>
        <w:numPr>
          <w:ilvl w:val="0"/>
          <w:numId w:val="25"/>
        </w:numPr>
        <w:rPr>
          <w:ins w:id="1091" w:author="Sampathkumar Chinnaswamy" w:date="2023-06-26T15:55:00Z"/>
          <w:rFonts w:ascii="Arial" w:eastAsiaTheme="majorEastAsia" w:hAnsi="Arial" w:cstheme="majorBidi"/>
          <w:bCs/>
        </w:rPr>
      </w:pPr>
      <w:ins w:id="1092" w:author="Sampathkumar Chinnaswamy" w:date="2023-06-26T15:55:00Z">
        <w:r w:rsidRPr="0094533D">
          <w:rPr>
            <w:rFonts w:ascii="Arial" w:eastAsiaTheme="majorEastAsia" w:hAnsi="Arial" w:cstheme="majorBidi"/>
            <w:bCs/>
          </w:rPr>
          <w:t>The User can add the Conditions for Agreed Value Clause in future.</w:t>
        </w:r>
      </w:ins>
    </w:p>
    <w:p w14:paraId="6E9D57C7" w14:textId="73637835" w:rsidR="0094533D" w:rsidRDefault="0094533D" w:rsidP="00AE6579">
      <w:pPr>
        <w:pStyle w:val="ListParagraph"/>
        <w:numPr>
          <w:ilvl w:val="0"/>
          <w:numId w:val="25"/>
        </w:numPr>
        <w:rPr>
          <w:ins w:id="1093" w:author="Sampathkumar Chinnaswamy" w:date="2023-06-26T15:56:00Z"/>
          <w:rFonts w:ascii="Arial" w:eastAsiaTheme="majorEastAsia" w:hAnsi="Arial" w:cstheme="majorBidi"/>
          <w:bCs/>
        </w:rPr>
      </w:pPr>
      <w:ins w:id="1094" w:author="Sampathkumar Chinnaswamy" w:date="2023-06-26T15:55:00Z">
        <w:r w:rsidRPr="0094533D">
          <w:rPr>
            <w:rFonts w:ascii="Arial" w:eastAsiaTheme="majorEastAsia" w:hAnsi="Arial" w:cstheme="majorBidi"/>
            <w:bCs/>
          </w:rPr>
          <w:t xml:space="preserve">User can additional Criteria </w:t>
        </w:r>
      </w:ins>
      <w:ins w:id="1095" w:author="Sampathkumar Chinnaswamy" w:date="2023-06-26T15:56:00Z">
        <w:r w:rsidRPr="0094533D">
          <w:rPr>
            <w:rFonts w:ascii="Arial" w:eastAsiaTheme="majorEastAsia" w:hAnsi="Arial" w:cstheme="majorBidi"/>
            <w:bCs/>
          </w:rPr>
          <w:t>(similar to Vehicle Age, Usage) in future.</w:t>
        </w:r>
      </w:ins>
    </w:p>
    <w:p w14:paraId="27F1327A" w14:textId="450A9998" w:rsidR="0094533D" w:rsidRPr="0094533D" w:rsidRDefault="0094533D" w:rsidP="00AE6579">
      <w:pPr>
        <w:pStyle w:val="ListParagraph"/>
        <w:numPr>
          <w:ilvl w:val="0"/>
          <w:numId w:val="25"/>
        </w:numPr>
        <w:rPr>
          <w:ins w:id="1096" w:author="Sampathkumar Chinnaswamy" w:date="2023-06-26T15:51:00Z"/>
          <w:rFonts w:ascii="Arial" w:eastAsiaTheme="majorEastAsia" w:hAnsi="Arial" w:cstheme="majorBidi"/>
          <w:bCs/>
        </w:rPr>
      </w:pPr>
      <w:ins w:id="1097" w:author="Sampathkumar Chinnaswamy" w:date="2023-06-26T15:57:00Z">
        <w:r>
          <w:rPr>
            <w:rFonts w:ascii="Arial" w:eastAsiaTheme="majorEastAsia" w:hAnsi="Arial" w:cstheme="majorBidi"/>
            <w:bCs/>
          </w:rPr>
          <w:t xml:space="preserve">Criteria </w:t>
        </w:r>
      </w:ins>
      <w:ins w:id="1098" w:author="Sampathkumar Chinnaswamy" w:date="2023-06-26T15:56:00Z">
        <w:r>
          <w:rPr>
            <w:rFonts w:ascii="Arial" w:eastAsiaTheme="majorEastAsia" w:hAnsi="Arial" w:cstheme="majorBidi"/>
            <w:bCs/>
          </w:rPr>
          <w:t xml:space="preserve">Agreed Value Clause </w:t>
        </w:r>
      </w:ins>
      <w:ins w:id="1099" w:author="Sampathkumar Chinnaswamy" w:date="2023-06-28T12:23:00Z">
        <w:r w:rsidR="0066282E">
          <w:rPr>
            <w:rFonts w:ascii="Arial" w:eastAsiaTheme="majorEastAsia" w:hAnsi="Arial" w:cstheme="majorBidi"/>
            <w:bCs/>
          </w:rPr>
          <w:t xml:space="preserve">(AVC) </w:t>
        </w:r>
      </w:ins>
      <w:ins w:id="1100" w:author="Sampathkumar Chinnaswamy" w:date="2023-06-26T15:56:00Z">
        <w:r>
          <w:rPr>
            <w:rFonts w:ascii="Arial" w:eastAsiaTheme="majorEastAsia" w:hAnsi="Arial" w:cstheme="majorBidi"/>
            <w:bCs/>
          </w:rPr>
          <w:t xml:space="preserve">will be maintained in against the </w:t>
        </w:r>
      </w:ins>
      <w:ins w:id="1101" w:author="Sampathkumar Chinnaswamy" w:date="2023-06-26T15:57:00Z">
        <w:r>
          <w:rPr>
            <w:rFonts w:ascii="Arial" w:eastAsiaTheme="majorEastAsia" w:hAnsi="Arial" w:cstheme="majorBidi"/>
            <w:bCs/>
          </w:rPr>
          <w:t xml:space="preserve">Basic Contribution Pricing Serial Number. (While issue a </w:t>
        </w:r>
      </w:ins>
      <w:ins w:id="1102" w:author="Sampathkumar Chinnaswamy" w:date="2023-06-26T15:58:00Z">
        <w:r>
          <w:rPr>
            <w:rFonts w:ascii="Arial" w:eastAsiaTheme="majorEastAsia" w:hAnsi="Arial" w:cstheme="majorBidi"/>
            <w:bCs/>
          </w:rPr>
          <w:t xml:space="preserve">Quotation if AVC is applied while convert the Quotation as Cover Note also </w:t>
        </w:r>
      </w:ins>
      <w:ins w:id="1103" w:author="Sampathkumar Chinnaswamy" w:date="2023-06-26T15:59:00Z">
        <w:r>
          <w:rPr>
            <w:rFonts w:ascii="Arial" w:eastAsiaTheme="majorEastAsia" w:hAnsi="Arial" w:cstheme="majorBidi"/>
            <w:bCs/>
          </w:rPr>
          <w:t xml:space="preserve">AVC to be applied on the Cover Note. Only if we follow the </w:t>
        </w:r>
      </w:ins>
      <w:ins w:id="1104" w:author="Sampathkumar Chinnaswamy" w:date="2023-06-26T15:58:00Z">
        <w:r>
          <w:rPr>
            <w:rFonts w:ascii="Arial" w:eastAsiaTheme="majorEastAsia" w:hAnsi="Arial" w:cstheme="majorBidi"/>
            <w:bCs/>
          </w:rPr>
          <w:t xml:space="preserve">Pricing Serial Number </w:t>
        </w:r>
      </w:ins>
      <w:ins w:id="1105" w:author="Sampathkumar Chinnaswamy" w:date="2023-06-26T15:59:00Z">
        <w:r>
          <w:rPr>
            <w:rFonts w:ascii="Arial" w:eastAsiaTheme="majorEastAsia" w:hAnsi="Arial" w:cstheme="majorBidi"/>
            <w:bCs/>
          </w:rPr>
          <w:t>we can apply the AV</w:t>
        </w:r>
      </w:ins>
      <w:ins w:id="1106" w:author="Sampathkumar Chinnaswamy" w:date="2023-06-28T12:23:00Z">
        <w:r w:rsidR="0066282E">
          <w:rPr>
            <w:rFonts w:ascii="Arial" w:eastAsiaTheme="majorEastAsia" w:hAnsi="Arial" w:cstheme="majorBidi"/>
            <w:bCs/>
          </w:rPr>
          <w:t>C</w:t>
        </w:r>
      </w:ins>
      <w:ins w:id="1107" w:author="Sampathkumar Chinnaswamy" w:date="2023-06-26T15:59:00Z">
        <w:r>
          <w:rPr>
            <w:rFonts w:ascii="Arial" w:eastAsiaTheme="majorEastAsia" w:hAnsi="Arial" w:cstheme="majorBidi"/>
            <w:bCs/>
          </w:rPr>
          <w:t xml:space="preserve"> during Cover Note Issuance) </w:t>
        </w:r>
      </w:ins>
    </w:p>
    <w:p w14:paraId="0B627DCA" w14:textId="27E6696B" w:rsidR="0064416F" w:rsidRDefault="0064416F">
      <w:pPr>
        <w:rPr>
          <w:ins w:id="1108" w:author="Sampathkumar Chinnaswamy" w:date="2023-06-26T15:34:00Z"/>
          <w:rFonts w:ascii="Arial" w:eastAsiaTheme="majorEastAsia" w:hAnsi="Arial" w:cstheme="majorBidi"/>
          <w:b/>
          <w:bCs/>
        </w:rPr>
      </w:pPr>
      <w:ins w:id="1109" w:author="Sampathkumar Chinnaswamy" w:date="2023-06-26T15:51:00Z">
        <w:r w:rsidRPr="0064416F">
          <w:rPr>
            <w:noProof/>
            <w:lang w:val="en-IN" w:eastAsia="en-IN"/>
          </w:rPr>
          <w:drawing>
            <wp:inline distT="0" distB="0" distL="0" distR="0" wp14:anchorId="5912BA37" wp14:editId="3E7B8B98">
              <wp:extent cx="6840855" cy="1939895"/>
              <wp:effectExtent l="0" t="0" r="0" b="3810"/>
              <wp:docPr id="1016536896" name="Picture 101653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40855" cy="1939895"/>
                      </a:xfrm>
                      <a:prstGeom prst="rect">
                        <a:avLst/>
                      </a:prstGeom>
                      <a:noFill/>
                      <a:ln>
                        <a:noFill/>
                      </a:ln>
                    </pic:spPr>
                  </pic:pic>
                </a:graphicData>
              </a:graphic>
            </wp:inline>
          </w:drawing>
        </w:r>
      </w:ins>
    </w:p>
    <w:p w14:paraId="7D3DB975" w14:textId="77777777" w:rsidR="001D43DB" w:rsidRDefault="001D43DB">
      <w:pPr>
        <w:rPr>
          <w:rFonts w:ascii="Arial" w:eastAsiaTheme="majorEastAsia" w:hAnsi="Arial" w:cstheme="majorBidi"/>
          <w:b/>
          <w:bCs/>
        </w:rPr>
      </w:pPr>
    </w:p>
    <w:p w14:paraId="687ECE5D" w14:textId="7BE77A97" w:rsidR="00A52DAA" w:rsidDel="00554FB1" w:rsidRDefault="00A52DAA">
      <w:pPr>
        <w:rPr>
          <w:del w:id="1110" w:author="Sampathkumar Chinnaswamy" w:date="2023-06-26T15:31:00Z"/>
          <w:rFonts w:ascii="Arial" w:eastAsiaTheme="majorEastAsia" w:hAnsi="Arial" w:cstheme="majorBidi"/>
          <w:b/>
          <w:bCs/>
        </w:rPr>
      </w:pPr>
    </w:p>
    <w:p w14:paraId="63BFA5C4" w14:textId="48CDEDC2" w:rsidR="00A52DAA" w:rsidRDefault="00A52DAA" w:rsidP="0019710A">
      <w:pPr>
        <w:pStyle w:val="Heading4"/>
      </w:pPr>
      <w:r>
        <w:t xml:space="preserve">Extra Coverage </w:t>
      </w:r>
      <w:r w:rsidR="004F0F98">
        <w:t>Contribution</w:t>
      </w:r>
      <w:ins w:id="1111" w:author="Sampathkumar Chinnaswamy" w:date="2023-06-23T11:45:00Z">
        <w:r w:rsidR="00C51CD9">
          <w:t xml:space="preserve"> </w:t>
        </w:r>
      </w:ins>
    </w:p>
    <w:p w14:paraId="501EDB6C" w14:textId="2D7B19C3" w:rsidR="001D4090" w:rsidRPr="001D4090" w:rsidRDefault="001D4090" w:rsidP="001D4090">
      <w:r>
        <w:t>Since different Agent Group is having different Extra Coverages, separate Pricing Serial Number is applicable for Extra Coverage Setup</w:t>
      </w:r>
      <w:r w:rsidR="005C6503">
        <w:t xml:space="preserve">. Based on the Vehicle Type, Agent Group Pricing Serial Number will be </w:t>
      </w:r>
      <w:commentRangeStart w:id="1112"/>
      <w:commentRangeStart w:id="1113"/>
      <w:r w:rsidR="005C6503">
        <w:t>generated</w:t>
      </w:r>
      <w:commentRangeEnd w:id="1112"/>
      <w:r w:rsidR="00D17EB2">
        <w:rPr>
          <w:rStyle w:val="CommentReference"/>
        </w:rPr>
        <w:commentReference w:id="1112"/>
      </w:r>
      <w:commentRangeEnd w:id="1113"/>
      <w:r w:rsidR="005742FC">
        <w:rPr>
          <w:rStyle w:val="CommentReference"/>
        </w:rPr>
        <w:commentReference w:id="1113"/>
      </w:r>
    </w:p>
    <w:p w14:paraId="6F65194A" w14:textId="7A56F920" w:rsidR="00C51CD9" w:rsidRDefault="00A52DAA">
      <w:pPr>
        <w:rPr>
          <w:rFonts w:ascii="Arial" w:eastAsiaTheme="majorEastAsia" w:hAnsi="Arial" w:cstheme="majorBidi"/>
          <w:b/>
          <w:bCs/>
        </w:rPr>
      </w:pPr>
      <w:del w:id="1114" w:author="Sampathkumar Chinnaswamy" w:date="2023-06-23T11:44:00Z">
        <w:r w:rsidDel="00C51CD9">
          <w:rPr>
            <w:noProof/>
            <w:lang w:val="en-IN" w:eastAsia="en-IN"/>
          </w:rPr>
          <w:drawing>
            <wp:inline distT="0" distB="0" distL="0" distR="0" wp14:anchorId="7CB1A809" wp14:editId="0D577661">
              <wp:extent cx="6840855" cy="27552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40855" cy="2755265"/>
                      </a:xfrm>
                      <a:prstGeom prst="rect">
                        <a:avLst/>
                      </a:prstGeom>
                    </pic:spPr>
                  </pic:pic>
                </a:graphicData>
              </a:graphic>
            </wp:inline>
          </w:drawing>
        </w:r>
      </w:del>
      <w:ins w:id="1115" w:author="Sampathkumar Chinnaswamy" w:date="2023-06-23T11:44:00Z">
        <w:r w:rsidR="00C51CD9" w:rsidRPr="00C51CD9">
          <w:rPr>
            <w:noProof/>
            <w:lang w:val="en-IN" w:eastAsia="en-IN"/>
          </w:rPr>
          <w:drawing>
            <wp:inline distT="0" distB="0" distL="0" distR="0" wp14:anchorId="20DA803C" wp14:editId="7655D423">
              <wp:extent cx="6840855" cy="23093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40855" cy="2309309"/>
                      </a:xfrm>
                      <a:prstGeom prst="rect">
                        <a:avLst/>
                      </a:prstGeom>
                      <a:noFill/>
                      <a:ln>
                        <a:noFill/>
                      </a:ln>
                    </pic:spPr>
                  </pic:pic>
                </a:graphicData>
              </a:graphic>
            </wp:inline>
          </w:drawing>
        </w:r>
      </w:ins>
    </w:p>
    <w:p w14:paraId="6EEF0701" w14:textId="1A6B2E56" w:rsidR="00A52DAA" w:rsidRDefault="00A52DAA">
      <w:pPr>
        <w:rPr>
          <w:rFonts w:ascii="Arial" w:eastAsiaTheme="majorEastAsia" w:hAnsi="Arial" w:cstheme="majorBidi"/>
          <w:bCs/>
        </w:rPr>
      </w:pPr>
      <w:r w:rsidRPr="00A52DAA">
        <w:rPr>
          <w:rFonts w:ascii="Arial" w:eastAsiaTheme="majorEastAsia" w:hAnsi="Arial" w:cstheme="majorBidi"/>
          <w:bCs/>
        </w:rPr>
        <w:t xml:space="preserve">Data applicable for the </w:t>
      </w:r>
      <w:r>
        <w:rPr>
          <w:rFonts w:ascii="Arial" w:eastAsiaTheme="majorEastAsia" w:hAnsi="Arial" w:cstheme="majorBidi"/>
          <w:bCs/>
        </w:rPr>
        <w:t xml:space="preserve">Extra Coverages </w:t>
      </w:r>
      <w:r w:rsidRPr="00A52DAA">
        <w:rPr>
          <w:rFonts w:ascii="Arial" w:eastAsiaTheme="majorEastAsia" w:hAnsi="Arial" w:cstheme="majorBidi"/>
          <w:bCs/>
        </w:rPr>
        <w:t xml:space="preserve">shall be maintained in the above Table </w:t>
      </w:r>
      <w:r>
        <w:rPr>
          <w:rFonts w:ascii="Arial" w:eastAsiaTheme="majorEastAsia" w:hAnsi="Arial" w:cstheme="majorBidi"/>
          <w:bCs/>
        </w:rPr>
        <w:t>–</w:t>
      </w:r>
      <w:r w:rsidRPr="00A52DAA">
        <w:rPr>
          <w:rFonts w:ascii="Arial" w:eastAsiaTheme="majorEastAsia" w:hAnsi="Arial" w:cstheme="majorBidi"/>
          <w:bCs/>
        </w:rPr>
        <w:t xml:space="preserve"> </w:t>
      </w:r>
      <w:r>
        <w:rPr>
          <w:rFonts w:ascii="Arial" w:eastAsiaTheme="majorEastAsia" w:hAnsi="Arial" w:cstheme="majorBidi"/>
          <w:bCs/>
        </w:rPr>
        <w:t xml:space="preserve">Extra Coverage </w:t>
      </w:r>
      <w:r w:rsidR="004F0F98">
        <w:rPr>
          <w:rFonts w:ascii="Arial" w:eastAsiaTheme="majorEastAsia" w:hAnsi="Arial" w:cstheme="majorBidi"/>
          <w:bCs/>
        </w:rPr>
        <w:t>Contribution</w:t>
      </w:r>
    </w:p>
    <w:p w14:paraId="6FAEA977" w14:textId="7CBB0D74" w:rsidR="00F4014C" w:rsidRDefault="00A52DAA">
      <w:pPr>
        <w:rPr>
          <w:rFonts w:ascii="Arial" w:eastAsiaTheme="majorEastAsia" w:hAnsi="Arial" w:cstheme="majorBidi"/>
          <w:b/>
          <w:bCs/>
        </w:rPr>
      </w:pPr>
      <w:r>
        <w:rPr>
          <w:noProof/>
          <w:lang w:val="en-IN" w:eastAsia="en-IN"/>
        </w:rPr>
        <w:lastRenderedPageBreak/>
        <w:drawing>
          <wp:inline distT="0" distB="0" distL="0" distR="0" wp14:anchorId="2F000F95" wp14:editId="575AB0A7">
            <wp:extent cx="6840855" cy="25622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40855" cy="2562225"/>
                    </a:xfrm>
                    <a:prstGeom prst="rect">
                      <a:avLst/>
                    </a:prstGeom>
                  </pic:spPr>
                </pic:pic>
              </a:graphicData>
            </a:graphic>
          </wp:inline>
        </w:drawing>
      </w:r>
    </w:p>
    <w:p w14:paraId="472664B9" w14:textId="5C6D2F38" w:rsidR="00513DD6" w:rsidRDefault="00513DD6" w:rsidP="00513DD6">
      <w:pPr>
        <w:rPr>
          <w:rFonts w:ascii="Arial" w:eastAsiaTheme="majorEastAsia" w:hAnsi="Arial" w:cstheme="majorBidi"/>
          <w:bCs/>
        </w:rPr>
      </w:pPr>
      <w:r>
        <w:rPr>
          <w:rFonts w:ascii="Arial" w:eastAsiaTheme="majorEastAsia" w:hAnsi="Arial" w:cstheme="majorBidi"/>
          <w:bCs/>
        </w:rPr>
        <w:t xml:space="preserve">The Extra Coverages applicable for the </w:t>
      </w:r>
      <w:r w:rsidR="00053BFC">
        <w:rPr>
          <w:rFonts w:ascii="Arial" w:eastAsiaTheme="majorEastAsia" w:hAnsi="Arial" w:cstheme="majorBidi"/>
          <w:bCs/>
        </w:rPr>
        <w:t xml:space="preserve">specific </w:t>
      </w:r>
      <w:r>
        <w:rPr>
          <w:rFonts w:ascii="Arial" w:eastAsiaTheme="majorEastAsia" w:hAnsi="Arial" w:cstheme="majorBidi"/>
          <w:bCs/>
        </w:rPr>
        <w:t xml:space="preserve">Agent Group (franchise) </w:t>
      </w:r>
      <w:r w:rsidR="00B109CB">
        <w:rPr>
          <w:rFonts w:ascii="Arial" w:eastAsiaTheme="majorEastAsia" w:hAnsi="Arial" w:cstheme="majorBidi"/>
          <w:bCs/>
        </w:rPr>
        <w:t>shall be configured</w:t>
      </w:r>
      <w:r w:rsidR="00053BFC">
        <w:rPr>
          <w:rFonts w:ascii="Arial" w:eastAsiaTheme="majorEastAsia" w:hAnsi="Arial" w:cstheme="majorBidi"/>
          <w:bCs/>
        </w:rPr>
        <w:t>. These Extra Coverages shall not be available for other Agent Group (franchise)</w:t>
      </w:r>
      <w:ins w:id="1116" w:author="Sampathkumar Chinnaswamy" w:date="2023-07-05T12:47:00Z">
        <w:r w:rsidR="00F343EB">
          <w:rPr>
            <w:rFonts w:ascii="Arial" w:eastAsiaTheme="majorEastAsia" w:hAnsi="Arial" w:cstheme="majorBidi"/>
            <w:bCs/>
          </w:rPr>
          <w:t>. Example as below:</w:t>
        </w:r>
      </w:ins>
      <w:del w:id="1117" w:author="Sampathkumar Chinnaswamy" w:date="2023-07-05T12:47:00Z">
        <w:r w:rsidR="000766FE" w:rsidDel="00F343EB">
          <w:rPr>
            <w:rFonts w:ascii="Arial" w:eastAsiaTheme="majorEastAsia" w:hAnsi="Arial" w:cstheme="majorBidi"/>
            <w:bCs/>
          </w:rPr>
          <w:delText>.</w:delText>
        </w:r>
      </w:del>
    </w:p>
    <w:p w14:paraId="2E32CCF1" w14:textId="12970D0F" w:rsidR="00896075" w:rsidRPr="00896075" w:rsidRDefault="00896075" w:rsidP="00513DD6">
      <w:pPr>
        <w:rPr>
          <w:ins w:id="1118" w:author="Sampathkumar Chinnaswamy" w:date="2023-07-05T12:38:00Z"/>
          <w:rFonts w:ascii="Arial" w:eastAsiaTheme="majorEastAsia" w:hAnsi="Arial" w:cstheme="majorBidi"/>
          <w:bCs/>
        </w:rPr>
      </w:pPr>
      <w:ins w:id="1119" w:author="Sampathkumar Chinnaswamy" w:date="2023-07-05T12:38:00Z">
        <w:r w:rsidRPr="00896075">
          <w:rPr>
            <w:rFonts w:ascii="Arial" w:eastAsiaTheme="majorEastAsia" w:hAnsi="Arial" w:cstheme="majorBidi"/>
            <w:bCs/>
          </w:rPr>
          <w:t>PTP +</w:t>
        </w:r>
      </w:ins>
      <w:ins w:id="1120" w:author="Sampathkumar Chinnaswamy" w:date="2023-07-05T12:39:00Z">
        <w:r>
          <w:rPr>
            <w:rFonts w:ascii="Arial" w:eastAsiaTheme="majorEastAsia" w:hAnsi="Arial" w:cstheme="majorBidi"/>
            <w:bCs/>
          </w:rPr>
          <w:t>:</w:t>
        </w:r>
      </w:ins>
    </w:p>
    <w:tbl>
      <w:tblPr>
        <w:tblW w:w="6540" w:type="dxa"/>
        <w:tblInd w:w="-5" w:type="dxa"/>
        <w:tblLook w:val="04A0" w:firstRow="1" w:lastRow="0" w:firstColumn="1" w:lastColumn="0" w:noHBand="0" w:noVBand="1"/>
      </w:tblPr>
      <w:tblGrid>
        <w:gridCol w:w="1280"/>
        <w:gridCol w:w="5260"/>
      </w:tblGrid>
      <w:tr w:rsidR="00896075" w:rsidRPr="00896075" w14:paraId="3EA50131" w14:textId="77777777" w:rsidTr="00896075">
        <w:trPr>
          <w:trHeight w:val="300"/>
          <w:ins w:id="1121" w:author="Sampathkumar Chinnaswamy" w:date="2023-07-05T12:38:00Z"/>
        </w:trPr>
        <w:tc>
          <w:tcPr>
            <w:tcW w:w="1280" w:type="dxa"/>
            <w:tcBorders>
              <w:top w:val="single" w:sz="4" w:space="0" w:color="A6A6A6"/>
              <w:left w:val="single" w:sz="4" w:space="0" w:color="A6A6A6"/>
              <w:bottom w:val="single" w:sz="4" w:space="0" w:color="A6A6A6"/>
              <w:right w:val="single" w:sz="4" w:space="0" w:color="A6A6A6"/>
            </w:tcBorders>
            <w:shd w:val="clear" w:color="000000" w:fill="1F4E78"/>
            <w:noWrap/>
            <w:vAlign w:val="center"/>
            <w:hideMark/>
          </w:tcPr>
          <w:p w14:paraId="1D974B87" w14:textId="77777777" w:rsidR="00896075" w:rsidRPr="00896075" w:rsidRDefault="00896075" w:rsidP="00896075">
            <w:pPr>
              <w:spacing w:after="0" w:line="240" w:lineRule="auto"/>
              <w:jc w:val="center"/>
              <w:rPr>
                <w:ins w:id="1122" w:author="Sampathkumar Chinnaswamy" w:date="2023-07-05T12:38:00Z"/>
                <w:rFonts w:ascii="Arial" w:eastAsia="Times New Roman" w:hAnsi="Arial" w:cs="Arial"/>
                <w:b/>
                <w:bCs/>
                <w:color w:val="DDEBF7"/>
                <w:sz w:val="16"/>
                <w:szCs w:val="16"/>
                <w:lang w:val="en-IN" w:eastAsia="en-IN"/>
              </w:rPr>
            </w:pPr>
            <w:ins w:id="1123" w:author="Sampathkumar Chinnaswamy" w:date="2023-07-05T12:38:00Z">
              <w:r w:rsidRPr="00896075">
                <w:rPr>
                  <w:rFonts w:ascii="Arial" w:eastAsia="Times New Roman" w:hAnsi="Arial" w:cs="Arial"/>
                  <w:b/>
                  <w:bCs/>
                  <w:color w:val="DDEBF7"/>
                  <w:sz w:val="16"/>
                  <w:szCs w:val="16"/>
                  <w:lang w:val="en-IN" w:eastAsia="en-IN"/>
                </w:rPr>
                <w:t>ENDT NO.</w:t>
              </w:r>
            </w:ins>
          </w:p>
        </w:tc>
        <w:tc>
          <w:tcPr>
            <w:tcW w:w="5260" w:type="dxa"/>
            <w:tcBorders>
              <w:top w:val="single" w:sz="4" w:space="0" w:color="A6A6A6"/>
              <w:left w:val="nil"/>
              <w:bottom w:val="single" w:sz="4" w:space="0" w:color="A6A6A6"/>
              <w:right w:val="single" w:sz="4" w:space="0" w:color="A6A6A6"/>
            </w:tcBorders>
            <w:shd w:val="clear" w:color="000000" w:fill="1F4E78"/>
            <w:noWrap/>
            <w:vAlign w:val="center"/>
            <w:hideMark/>
          </w:tcPr>
          <w:p w14:paraId="50393B4E" w14:textId="77777777" w:rsidR="00896075" w:rsidRPr="00896075" w:rsidRDefault="00896075" w:rsidP="00896075">
            <w:pPr>
              <w:spacing w:after="0" w:line="240" w:lineRule="auto"/>
              <w:rPr>
                <w:ins w:id="1124" w:author="Sampathkumar Chinnaswamy" w:date="2023-07-05T12:38:00Z"/>
                <w:rFonts w:ascii="Arial" w:eastAsia="Times New Roman" w:hAnsi="Arial" w:cs="Arial"/>
                <w:b/>
                <w:bCs/>
                <w:color w:val="DDEBF7"/>
                <w:sz w:val="16"/>
                <w:szCs w:val="16"/>
                <w:lang w:val="en-IN" w:eastAsia="en-IN"/>
              </w:rPr>
            </w:pPr>
            <w:ins w:id="1125" w:author="Sampathkumar Chinnaswamy" w:date="2023-07-05T12:38:00Z">
              <w:r w:rsidRPr="00896075">
                <w:rPr>
                  <w:rFonts w:ascii="Arial" w:eastAsia="Times New Roman" w:hAnsi="Arial" w:cs="Arial"/>
                  <w:b/>
                  <w:bCs/>
                  <w:color w:val="DDEBF7"/>
                  <w:sz w:val="16"/>
                  <w:szCs w:val="16"/>
                  <w:lang w:val="en-IN" w:eastAsia="en-IN"/>
                </w:rPr>
                <w:t>ENDORSEMENT TITLE</w:t>
              </w:r>
            </w:ins>
          </w:p>
        </w:tc>
      </w:tr>
      <w:tr w:rsidR="00896075" w:rsidRPr="00896075" w14:paraId="4F0DC72D" w14:textId="77777777" w:rsidTr="00896075">
        <w:trPr>
          <w:trHeight w:val="450"/>
          <w:ins w:id="1126" w:author="Sampathkumar Chinnaswamy" w:date="2023-07-05T12:38:00Z"/>
        </w:trPr>
        <w:tc>
          <w:tcPr>
            <w:tcW w:w="1280" w:type="dxa"/>
            <w:tcBorders>
              <w:top w:val="nil"/>
              <w:left w:val="single" w:sz="4" w:space="0" w:color="A6A6A6"/>
              <w:bottom w:val="single" w:sz="4" w:space="0" w:color="A6A6A6"/>
              <w:right w:val="single" w:sz="4" w:space="0" w:color="A6A6A6"/>
            </w:tcBorders>
            <w:shd w:val="clear" w:color="000000" w:fill="DDEBF7"/>
            <w:noWrap/>
            <w:vAlign w:val="center"/>
            <w:hideMark/>
          </w:tcPr>
          <w:p w14:paraId="5B2B972E" w14:textId="77777777" w:rsidR="00896075" w:rsidRPr="00896075" w:rsidRDefault="00896075" w:rsidP="00896075">
            <w:pPr>
              <w:spacing w:after="0" w:line="240" w:lineRule="auto"/>
              <w:jc w:val="center"/>
              <w:rPr>
                <w:ins w:id="1127" w:author="Sampathkumar Chinnaswamy" w:date="2023-07-05T12:38:00Z"/>
                <w:rFonts w:ascii="Arial" w:eastAsia="Times New Roman" w:hAnsi="Arial" w:cs="Arial"/>
                <w:color w:val="1F4E78"/>
                <w:sz w:val="16"/>
                <w:szCs w:val="16"/>
                <w:lang w:val="en-IN" w:eastAsia="en-IN"/>
              </w:rPr>
            </w:pPr>
            <w:ins w:id="1128" w:author="Sampathkumar Chinnaswamy" w:date="2023-07-05T12:38:00Z">
              <w:r w:rsidRPr="00896075">
                <w:rPr>
                  <w:rFonts w:ascii="Arial" w:eastAsia="Times New Roman" w:hAnsi="Arial" w:cs="Arial"/>
                  <w:color w:val="1F4E78"/>
                  <w:sz w:val="16"/>
                  <w:szCs w:val="16"/>
                  <w:lang w:val="en-IN" w:eastAsia="en-IN"/>
                </w:rPr>
                <w:t>MTD002A</w:t>
              </w:r>
            </w:ins>
          </w:p>
        </w:tc>
        <w:tc>
          <w:tcPr>
            <w:tcW w:w="5260" w:type="dxa"/>
            <w:tcBorders>
              <w:top w:val="nil"/>
              <w:left w:val="nil"/>
              <w:bottom w:val="single" w:sz="4" w:space="0" w:color="A6A6A6"/>
              <w:right w:val="single" w:sz="4" w:space="0" w:color="A6A6A6"/>
            </w:tcBorders>
            <w:shd w:val="clear" w:color="000000" w:fill="DDEBF7"/>
            <w:vAlign w:val="center"/>
            <w:hideMark/>
          </w:tcPr>
          <w:p w14:paraId="3253AC82" w14:textId="77777777" w:rsidR="00896075" w:rsidRPr="00896075" w:rsidRDefault="00896075" w:rsidP="00896075">
            <w:pPr>
              <w:spacing w:after="0" w:line="240" w:lineRule="auto"/>
              <w:rPr>
                <w:ins w:id="1129" w:author="Sampathkumar Chinnaswamy" w:date="2023-07-05T12:38:00Z"/>
                <w:rFonts w:ascii="Arial" w:eastAsia="Times New Roman" w:hAnsi="Arial" w:cs="Arial"/>
                <w:color w:val="1F4E78"/>
                <w:sz w:val="16"/>
                <w:szCs w:val="16"/>
                <w:lang w:val="en-IN" w:eastAsia="en-IN"/>
              </w:rPr>
            </w:pPr>
            <w:ins w:id="1130" w:author="Sampathkumar Chinnaswamy" w:date="2023-07-05T12:38:00Z">
              <w:r w:rsidRPr="00896075">
                <w:rPr>
                  <w:rFonts w:ascii="Arial" w:eastAsia="Times New Roman" w:hAnsi="Arial" w:cs="Arial"/>
                  <w:color w:val="1F4E78"/>
                  <w:sz w:val="16"/>
                  <w:szCs w:val="16"/>
                  <w:lang w:val="en-IN" w:eastAsia="en-IN"/>
                </w:rPr>
                <w:t xml:space="preserve">Waiver of Compulsory Excess for Unnamed Driver – Private Car for Private Use </w:t>
              </w:r>
            </w:ins>
          </w:p>
        </w:tc>
      </w:tr>
      <w:tr w:rsidR="00896075" w:rsidRPr="00896075" w14:paraId="16713E2B" w14:textId="77777777" w:rsidTr="00896075">
        <w:trPr>
          <w:trHeight w:val="300"/>
          <w:ins w:id="1131" w:author="Sampathkumar Chinnaswamy" w:date="2023-07-05T12:38:00Z"/>
        </w:trPr>
        <w:tc>
          <w:tcPr>
            <w:tcW w:w="1280" w:type="dxa"/>
            <w:tcBorders>
              <w:top w:val="nil"/>
              <w:left w:val="single" w:sz="4" w:space="0" w:color="A6A6A6"/>
              <w:bottom w:val="single" w:sz="4" w:space="0" w:color="A6A6A6"/>
              <w:right w:val="single" w:sz="4" w:space="0" w:color="A6A6A6"/>
            </w:tcBorders>
            <w:shd w:val="clear" w:color="000000" w:fill="DDEBF7"/>
            <w:noWrap/>
            <w:vAlign w:val="center"/>
            <w:hideMark/>
          </w:tcPr>
          <w:p w14:paraId="5E9EDBEB" w14:textId="77777777" w:rsidR="00896075" w:rsidRPr="00896075" w:rsidRDefault="00896075" w:rsidP="00896075">
            <w:pPr>
              <w:spacing w:after="0" w:line="240" w:lineRule="auto"/>
              <w:jc w:val="center"/>
              <w:rPr>
                <w:ins w:id="1132" w:author="Sampathkumar Chinnaswamy" w:date="2023-07-05T12:38:00Z"/>
                <w:rFonts w:ascii="Arial" w:eastAsia="Times New Roman" w:hAnsi="Arial" w:cs="Arial"/>
                <w:color w:val="1F4E78"/>
                <w:sz w:val="16"/>
                <w:szCs w:val="16"/>
                <w:lang w:val="en-IN" w:eastAsia="en-IN"/>
              </w:rPr>
            </w:pPr>
            <w:ins w:id="1133" w:author="Sampathkumar Chinnaswamy" w:date="2023-07-05T12:38:00Z">
              <w:r w:rsidRPr="00896075">
                <w:rPr>
                  <w:rFonts w:ascii="Arial" w:eastAsia="Times New Roman" w:hAnsi="Arial" w:cs="Arial"/>
                  <w:color w:val="1F4E78"/>
                  <w:sz w:val="16"/>
                  <w:szCs w:val="16"/>
                  <w:lang w:val="en-IN" w:eastAsia="en-IN"/>
                </w:rPr>
                <w:t>MTD003A</w:t>
              </w:r>
            </w:ins>
          </w:p>
        </w:tc>
        <w:tc>
          <w:tcPr>
            <w:tcW w:w="5260" w:type="dxa"/>
            <w:tcBorders>
              <w:top w:val="nil"/>
              <w:left w:val="nil"/>
              <w:bottom w:val="single" w:sz="4" w:space="0" w:color="A6A6A6"/>
              <w:right w:val="single" w:sz="4" w:space="0" w:color="A6A6A6"/>
            </w:tcBorders>
            <w:shd w:val="clear" w:color="000000" w:fill="DDEBF7"/>
            <w:vAlign w:val="center"/>
            <w:hideMark/>
          </w:tcPr>
          <w:p w14:paraId="0F67A6A8" w14:textId="77777777" w:rsidR="00896075" w:rsidRPr="00896075" w:rsidRDefault="00896075" w:rsidP="00896075">
            <w:pPr>
              <w:spacing w:after="0" w:line="240" w:lineRule="auto"/>
              <w:rPr>
                <w:ins w:id="1134" w:author="Sampathkumar Chinnaswamy" w:date="2023-07-05T12:38:00Z"/>
                <w:rFonts w:ascii="Arial" w:eastAsia="Times New Roman" w:hAnsi="Arial" w:cs="Arial"/>
                <w:color w:val="1F4E78"/>
                <w:sz w:val="16"/>
                <w:szCs w:val="16"/>
                <w:lang w:val="en-IN" w:eastAsia="en-IN"/>
              </w:rPr>
            </w:pPr>
            <w:ins w:id="1135" w:author="Sampathkumar Chinnaswamy" w:date="2023-07-05T12:38:00Z">
              <w:r w:rsidRPr="00896075">
                <w:rPr>
                  <w:rFonts w:ascii="Arial" w:eastAsia="Times New Roman" w:hAnsi="Arial" w:cs="Arial"/>
                  <w:color w:val="1F4E78"/>
                  <w:sz w:val="16"/>
                  <w:szCs w:val="16"/>
                  <w:lang w:val="en-IN" w:eastAsia="en-IN"/>
                </w:rPr>
                <w:t>Flood Allowance at RM1,000</w:t>
              </w:r>
            </w:ins>
          </w:p>
        </w:tc>
      </w:tr>
      <w:tr w:rsidR="00896075" w:rsidRPr="00896075" w14:paraId="512C2E84" w14:textId="77777777" w:rsidTr="00896075">
        <w:trPr>
          <w:trHeight w:val="300"/>
          <w:ins w:id="1136" w:author="Sampathkumar Chinnaswamy" w:date="2023-07-05T12:38:00Z"/>
        </w:trPr>
        <w:tc>
          <w:tcPr>
            <w:tcW w:w="1280" w:type="dxa"/>
            <w:tcBorders>
              <w:top w:val="nil"/>
              <w:left w:val="single" w:sz="4" w:space="0" w:color="A6A6A6"/>
              <w:bottom w:val="single" w:sz="4" w:space="0" w:color="A6A6A6"/>
              <w:right w:val="single" w:sz="4" w:space="0" w:color="A6A6A6"/>
            </w:tcBorders>
            <w:shd w:val="clear" w:color="000000" w:fill="DDEBF7"/>
            <w:noWrap/>
            <w:vAlign w:val="center"/>
            <w:hideMark/>
          </w:tcPr>
          <w:p w14:paraId="116AC7DF" w14:textId="77777777" w:rsidR="00896075" w:rsidRPr="00896075" w:rsidRDefault="00896075" w:rsidP="00896075">
            <w:pPr>
              <w:spacing w:after="0" w:line="240" w:lineRule="auto"/>
              <w:jc w:val="center"/>
              <w:rPr>
                <w:ins w:id="1137" w:author="Sampathkumar Chinnaswamy" w:date="2023-07-05T12:38:00Z"/>
                <w:rFonts w:ascii="Arial" w:eastAsia="Times New Roman" w:hAnsi="Arial" w:cs="Arial"/>
                <w:color w:val="1F4E78"/>
                <w:sz w:val="16"/>
                <w:szCs w:val="16"/>
                <w:lang w:val="en-IN" w:eastAsia="en-IN"/>
              </w:rPr>
            </w:pPr>
            <w:ins w:id="1138" w:author="Sampathkumar Chinnaswamy" w:date="2023-07-05T12:38:00Z">
              <w:r w:rsidRPr="00896075">
                <w:rPr>
                  <w:rFonts w:ascii="Arial" w:eastAsia="Times New Roman" w:hAnsi="Arial" w:cs="Arial"/>
                  <w:color w:val="1F4E78"/>
                  <w:sz w:val="16"/>
                  <w:szCs w:val="16"/>
                  <w:lang w:val="en-IN" w:eastAsia="en-IN"/>
                </w:rPr>
                <w:t>MTD004A</w:t>
              </w:r>
            </w:ins>
          </w:p>
        </w:tc>
        <w:tc>
          <w:tcPr>
            <w:tcW w:w="5260" w:type="dxa"/>
            <w:tcBorders>
              <w:top w:val="nil"/>
              <w:left w:val="nil"/>
              <w:bottom w:val="single" w:sz="4" w:space="0" w:color="A6A6A6"/>
              <w:right w:val="single" w:sz="4" w:space="0" w:color="A6A6A6"/>
            </w:tcBorders>
            <w:shd w:val="clear" w:color="000000" w:fill="DDEBF7"/>
            <w:vAlign w:val="center"/>
            <w:hideMark/>
          </w:tcPr>
          <w:p w14:paraId="48827E18" w14:textId="77777777" w:rsidR="00896075" w:rsidRPr="00896075" w:rsidRDefault="00896075" w:rsidP="00896075">
            <w:pPr>
              <w:spacing w:after="0" w:line="240" w:lineRule="auto"/>
              <w:rPr>
                <w:ins w:id="1139" w:author="Sampathkumar Chinnaswamy" w:date="2023-07-05T12:38:00Z"/>
                <w:rFonts w:ascii="Arial" w:eastAsia="Times New Roman" w:hAnsi="Arial" w:cs="Arial"/>
                <w:color w:val="1F4E78"/>
                <w:sz w:val="16"/>
                <w:szCs w:val="16"/>
                <w:lang w:val="en-IN" w:eastAsia="en-IN"/>
              </w:rPr>
            </w:pPr>
            <w:ins w:id="1140" w:author="Sampathkumar Chinnaswamy" w:date="2023-07-05T12:38:00Z">
              <w:r w:rsidRPr="00896075">
                <w:rPr>
                  <w:rFonts w:ascii="Arial" w:eastAsia="Times New Roman" w:hAnsi="Arial" w:cs="Arial"/>
                  <w:color w:val="1F4E78"/>
                  <w:sz w:val="16"/>
                  <w:szCs w:val="16"/>
                  <w:lang w:val="en-IN" w:eastAsia="en-IN"/>
                </w:rPr>
                <w:t>Participant Personal Accident Cover</w:t>
              </w:r>
            </w:ins>
          </w:p>
        </w:tc>
      </w:tr>
    </w:tbl>
    <w:p w14:paraId="57860FAB" w14:textId="77777777" w:rsidR="00896075" w:rsidRDefault="00896075" w:rsidP="00513DD6">
      <w:pPr>
        <w:rPr>
          <w:ins w:id="1141" w:author="Sampathkumar Chinnaswamy" w:date="2023-07-05T12:38:00Z"/>
          <w:rFonts w:ascii="Arial" w:eastAsiaTheme="majorEastAsia" w:hAnsi="Arial" w:cstheme="majorBidi"/>
          <w:b/>
          <w:bCs/>
        </w:rPr>
      </w:pPr>
    </w:p>
    <w:p w14:paraId="1F51A843" w14:textId="77777777" w:rsidR="00896075" w:rsidRDefault="00896075">
      <w:pPr>
        <w:rPr>
          <w:ins w:id="1142" w:author="Sampathkumar Chinnaswamy" w:date="2023-07-05T12:39:00Z"/>
          <w:rFonts w:ascii="Arial" w:eastAsiaTheme="majorEastAsia" w:hAnsi="Arial" w:cstheme="majorBidi"/>
          <w:bCs/>
        </w:rPr>
      </w:pPr>
      <w:ins w:id="1143" w:author="Sampathkumar Chinnaswamy" w:date="2023-07-05T12:39:00Z">
        <w:r>
          <w:rPr>
            <w:rFonts w:ascii="Arial" w:eastAsiaTheme="majorEastAsia" w:hAnsi="Arial" w:cstheme="majorBidi"/>
            <w:bCs/>
          </w:rPr>
          <w:br w:type="page"/>
        </w:r>
      </w:ins>
    </w:p>
    <w:p w14:paraId="597AF6A4" w14:textId="0F2B7E40" w:rsidR="00896075" w:rsidRPr="00896075" w:rsidRDefault="00896075" w:rsidP="00513DD6">
      <w:pPr>
        <w:rPr>
          <w:ins w:id="1144" w:author="Sampathkumar Chinnaswamy" w:date="2023-07-05T12:38:00Z"/>
          <w:rFonts w:ascii="Arial" w:eastAsiaTheme="majorEastAsia" w:hAnsi="Arial" w:cstheme="majorBidi"/>
          <w:bCs/>
        </w:rPr>
      </w:pPr>
      <w:ins w:id="1145" w:author="Sampathkumar Chinnaswamy" w:date="2023-07-05T12:38:00Z">
        <w:r w:rsidRPr="00896075">
          <w:rPr>
            <w:rFonts w:ascii="Arial" w:eastAsiaTheme="majorEastAsia" w:hAnsi="Arial" w:cstheme="majorBidi"/>
            <w:bCs/>
          </w:rPr>
          <w:lastRenderedPageBreak/>
          <w:t>TC MAKE</w:t>
        </w:r>
      </w:ins>
      <w:ins w:id="1146" w:author="Sampathkumar Chinnaswamy" w:date="2023-07-05T12:39:00Z">
        <w:r>
          <w:rPr>
            <w:rFonts w:ascii="Arial" w:eastAsiaTheme="majorEastAsia" w:hAnsi="Arial" w:cstheme="majorBidi"/>
            <w:bCs/>
          </w:rPr>
          <w:t>:</w:t>
        </w:r>
      </w:ins>
    </w:p>
    <w:tbl>
      <w:tblPr>
        <w:tblW w:w="6540" w:type="dxa"/>
        <w:tblInd w:w="-5" w:type="dxa"/>
        <w:tblLook w:val="04A0" w:firstRow="1" w:lastRow="0" w:firstColumn="1" w:lastColumn="0" w:noHBand="0" w:noVBand="1"/>
      </w:tblPr>
      <w:tblGrid>
        <w:gridCol w:w="1280"/>
        <w:gridCol w:w="5260"/>
      </w:tblGrid>
      <w:tr w:rsidR="00896075" w:rsidRPr="00896075" w14:paraId="314CA26E" w14:textId="77777777" w:rsidTr="00896075">
        <w:trPr>
          <w:trHeight w:val="300"/>
          <w:ins w:id="1147" w:author="Sampathkumar Chinnaswamy" w:date="2023-07-05T12:38:00Z"/>
        </w:trPr>
        <w:tc>
          <w:tcPr>
            <w:tcW w:w="1280" w:type="dxa"/>
            <w:tcBorders>
              <w:top w:val="single" w:sz="4" w:space="0" w:color="A6A6A6"/>
              <w:left w:val="single" w:sz="4" w:space="0" w:color="A6A6A6"/>
              <w:bottom w:val="single" w:sz="4" w:space="0" w:color="A6A6A6"/>
              <w:right w:val="single" w:sz="4" w:space="0" w:color="A6A6A6"/>
            </w:tcBorders>
            <w:shd w:val="clear" w:color="000000" w:fill="1F4E78"/>
            <w:noWrap/>
            <w:vAlign w:val="center"/>
            <w:hideMark/>
          </w:tcPr>
          <w:p w14:paraId="013812A0" w14:textId="77777777" w:rsidR="00896075" w:rsidRPr="00896075" w:rsidRDefault="00896075" w:rsidP="00896075">
            <w:pPr>
              <w:spacing w:after="0" w:line="240" w:lineRule="auto"/>
              <w:jc w:val="center"/>
              <w:rPr>
                <w:ins w:id="1148" w:author="Sampathkumar Chinnaswamy" w:date="2023-07-05T12:38:00Z"/>
                <w:rFonts w:ascii="Arial" w:eastAsia="Times New Roman" w:hAnsi="Arial" w:cs="Arial"/>
                <w:b/>
                <w:bCs/>
                <w:color w:val="DDEBF7"/>
                <w:sz w:val="16"/>
                <w:szCs w:val="16"/>
                <w:lang w:val="en-IN" w:eastAsia="en-IN"/>
              </w:rPr>
            </w:pPr>
            <w:ins w:id="1149" w:author="Sampathkumar Chinnaswamy" w:date="2023-07-05T12:38:00Z">
              <w:r w:rsidRPr="00896075">
                <w:rPr>
                  <w:rFonts w:ascii="Arial" w:eastAsia="Times New Roman" w:hAnsi="Arial" w:cs="Arial"/>
                  <w:b/>
                  <w:bCs/>
                  <w:color w:val="DDEBF7"/>
                  <w:sz w:val="16"/>
                  <w:szCs w:val="16"/>
                  <w:lang w:val="en-IN" w:eastAsia="en-IN"/>
                </w:rPr>
                <w:t>ENDT NO.</w:t>
              </w:r>
            </w:ins>
          </w:p>
        </w:tc>
        <w:tc>
          <w:tcPr>
            <w:tcW w:w="5260" w:type="dxa"/>
            <w:tcBorders>
              <w:top w:val="single" w:sz="4" w:space="0" w:color="A6A6A6"/>
              <w:left w:val="nil"/>
              <w:bottom w:val="single" w:sz="4" w:space="0" w:color="A6A6A6"/>
              <w:right w:val="single" w:sz="4" w:space="0" w:color="A6A6A6"/>
            </w:tcBorders>
            <w:shd w:val="clear" w:color="000000" w:fill="1F4E78"/>
            <w:noWrap/>
            <w:vAlign w:val="center"/>
            <w:hideMark/>
          </w:tcPr>
          <w:p w14:paraId="5F2F368D" w14:textId="77777777" w:rsidR="00896075" w:rsidRPr="00896075" w:rsidRDefault="00896075" w:rsidP="00896075">
            <w:pPr>
              <w:spacing w:after="0" w:line="240" w:lineRule="auto"/>
              <w:rPr>
                <w:ins w:id="1150" w:author="Sampathkumar Chinnaswamy" w:date="2023-07-05T12:38:00Z"/>
                <w:rFonts w:ascii="Arial" w:eastAsia="Times New Roman" w:hAnsi="Arial" w:cs="Arial"/>
                <w:b/>
                <w:bCs/>
                <w:color w:val="DDEBF7"/>
                <w:sz w:val="16"/>
                <w:szCs w:val="16"/>
                <w:lang w:val="en-IN" w:eastAsia="en-IN"/>
              </w:rPr>
            </w:pPr>
            <w:ins w:id="1151" w:author="Sampathkumar Chinnaswamy" w:date="2023-07-05T12:38:00Z">
              <w:r w:rsidRPr="00896075">
                <w:rPr>
                  <w:rFonts w:ascii="Arial" w:eastAsia="Times New Roman" w:hAnsi="Arial" w:cs="Arial"/>
                  <w:b/>
                  <w:bCs/>
                  <w:color w:val="DDEBF7"/>
                  <w:sz w:val="16"/>
                  <w:szCs w:val="16"/>
                  <w:lang w:val="en-IN" w:eastAsia="en-IN"/>
                </w:rPr>
                <w:t>ENDORSEMENT TITLE</w:t>
              </w:r>
            </w:ins>
          </w:p>
        </w:tc>
      </w:tr>
      <w:tr w:rsidR="00896075" w:rsidRPr="00896075" w14:paraId="10C92B88" w14:textId="77777777" w:rsidTr="00896075">
        <w:trPr>
          <w:trHeight w:val="450"/>
          <w:ins w:id="1152" w:author="Sampathkumar Chinnaswamy" w:date="2023-07-05T12:38:00Z"/>
        </w:trPr>
        <w:tc>
          <w:tcPr>
            <w:tcW w:w="1280" w:type="dxa"/>
            <w:tcBorders>
              <w:top w:val="nil"/>
              <w:left w:val="single" w:sz="4" w:space="0" w:color="A6A6A6"/>
              <w:bottom w:val="single" w:sz="4" w:space="0" w:color="A6A6A6"/>
              <w:right w:val="single" w:sz="4" w:space="0" w:color="A6A6A6"/>
            </w:tcBorders>
            <w:shd w:val="clear" w:color="000000" w:fill="DDEBF7"/>
            <w:noWrap/>
            <w:vAlign w:val="center"/>
            <w:hideMark/>
          </w:tcPr>
          <w:p w14:paraId="640027C8" w14:textId="77777777" w:rsidR="00896075" w:rsidRPr="00896075" w:rsidRDefault="00896075" w:rsidP="00896075">
            <w:pPr>
              <w:spacing w:after="0" w:line="240" w:lineRule="auto"/>
              <w:jc w:val="center"/>
              <w:rPr>
                <w:ins w:id="1153" w:author="Sampathkumar Chinnaswamy" w:date="2023-07-05T12:38:00Z"/>
                <w:rFonts w:ascii="Arial" w:eastAsia="Times New Roman" w:hAnsi="Arial" w:cs="Arial"/>
                <w:color w:val="1F4E78"/>
                <w:sz w:val="16"/>
                <w:szCs w:val="16"/>
                <w:lang w:val="en-IN" w:eastAsia="en-IN"/>
              </w:rPr>
            </w:pPr>
            <w:ins w:id="1154" w:author="Sampathkumar Chinnaswamy" w:date="2023-07-05T12:38:00Z">
              <w:r w:rsidRPr="00896075">
                <w:rPr>
                  <w:rFonts w:ascii="Arial" w:eastAsia="Times New Roman" w:hAnsi="Arial" w:cs="Arial"/>
                  <w:color w:val="1F4E78"/>
                  <w:sz w:val="16"/>
                  <w:szCs w:val="16"/>
                  <w:lang w:val="en-IN" w:eastAsia="en-IN"/>
                </w:rPr>
                <w:t>MTD002C</w:t>
              </w:r>
            </w:ins>
          </w:p>
        </w:tc>
        <w:tc>
          <w:tcPr>
            <w:tcW w:w="5260" w:type="dxa"/>
            <w:tcBorders>
              <w:top w:val="nil"/>
              <w:left w:val="nil"/>
              <w:bottom w:val="single" w:sz="4" w:space="0" w:color="A6A6A6"/>
              <w:right w:val="single" w:sz="4" w:space="0" w:color="A6A6A6"/>
            </w:tcBorders>
            <w:shd w:val="clear" w:color="000000" w:fill="DDEBF7"/>
            <w:vAlign w:val="center"/>
            <w:hideMark/>
          </w:tcPr>
          <w:p w14:paraId="75030AFB" w14:textId="77777777" w:rsidR="00896075" w:rsidRPr="00896075" w:rsidRDefault="00896075" w:rsidP="00896075">
            <w:pPr>
              <w:spacing w:after="0" w:line="240" w:lineRule="auto"/>
              <w:rPr>
                <w:ins w:id="1155" w:author="Sampathkumar Chinnaswamy" w:date="2023-07-05T12:38:00Z"/>
                <w:rFonts w:ascii="Arial" w:eastAsia="Times New Roman" w:hAnsi="Arial" w:cs="Arial"/>
                <w:color w:val="1F4E78"/>
                <w:sz w:val="16"/>
                <w:szCs w:val="16"/>
                <w:lang w:val="en-IN" w:eastAsia="en-IN"/>
              </w:rPr>
            </w:pPr>
            <w:ins w:id="1156" w:author="Sampathkumar Chinnaswamy" w:date="2023-07-05T12:38:00Z">
              <w:r w:rsidRPr="00896075">
                <w:rPr>
                  <w:rFonts w:ascii="Arial" w:eastAsia="Times New Roman" w:hAnsi="Arial" w:cs="Arial"/>
                  <w:color w:val="1F4E78"/>
                  <w:sz w:val="16"/>
                  <w:szCs w:val="16"/>
                  <w:lang w:val="en-IN" w:eastAsia="en-IN"/>
                </w:rPr>
                <w:t>Waiver of Compulsory Excess for Unnamed Driver – Private Car for Private Use (Non-Tariff)</w:t>
              </w:r>
            </w:ins>
          </w:p>
        </w:tc>
      </w:tr>
      <w:tr w:rsidR="00896075" w:rsidRPr="00896075" w14:paraId="38C79E95" w14:textId="77777777" w:rsidTr="00896075">
        <w:trPr>
          <w:trHeight w:val="300"/>
          <w:ins w:id="1157" w:author="Sampathkumar Chinnaswamy" w:date="2023-07-05T12:38:00Z"/>
        </w:trPr>
        <w:tc>
          <w:tcPr>
            <w:tcW w:w="1280" w:type="dxa"/>
            <w:tcBorders>
              <w:top w:val="nil"/>
              <w:left w:val="single" w:sz="4" w:space="0" w:color="A6A6A6"/>
              <w:bottom w:val="single" w:sz="4" w:space="0" w:color="A6A6A6"/>
              <w:right w:val="single" w:sz="4" w:space="0" w:color="A6A6A6"/>
            </w:tcBorders>
            <w:shd w:val="clear" w:color="000000" w:fill="DDEBF7"/>
            <w:noWrap/>
            <w:vAlign w:val="center"/>
            <w:hideMark/>
          </w:tcPr>
          <w:p w14:paraId="1097CD10" w14:textId="77777777" w:rsidR="00896075" w:rsidRPr="00896075" w:rsidRDefault="00896075" w:rsidP="00896075">
            <w:pPr>
              <w:spacing w:after="0" w:line="240" w:lineRule="auto"/>
              <w:jc w:val="center"/>
              <w:rPr>
                <w:ins w:id="1158" w:author="Sampathkumar Chinnaswamy" w:date="2023-07-05T12:38:00Z"/>
                <w:rFonts w:ascii="Arial" w:eastAsia="Times New Roman" w:hAnsi="Arial" w:cs="Arial"/>
                <w:color w:val="1F4E78"/>
                <w:sz w:val="16"/>
                <w:szCs w:val="16"/>
                <w:lang w:val="en-IN" w:eastAsia="en-IN"/>
              </w:rPr>
            </w:pPr>
            <w:ins w:id="1159" w:author="Sampathkumar Chinnaswamy" w:date="2023-07-05T12:38:00Z">
              <w:r w:rsidRPr="00896075">
                <w:rPr>
                  <w:rFonts w:ascii="Arial" w:eastAsia="Times New Roman" w:hAnsi="Arial" w:cs="Arial"/>
                  <w:color w:val="1F4E78"/>
                  <w:sz w:val="16"/>
                  <w:szCs w:val="16"/>
                  <w:lang w:val="en-IN" w:eastAsia="en-IN"/>
                </w:rPr>
                <w:t>MTD003B</w:t>
              </w:r>
            </w:ins>
          </w:p>
        </w:tc>
        <w:tc>
          <w:tcPr>
            <w:tcW w:w="5260" w:type="dxa"/>
            <w:tcBorders>
              <w:top w:val="nil"/>
              <w:left w:val="nil"/>
              <w:bottom w:val="single" w:sz="4" w:space="0" w:color="A6A6A6"/>
              <w:right w:val="single" w:sz="4" w:space="0" w:color="A6A6A6"/>
            </w:tcBorders>
            <w:shd w:val="clear" w:color="000000" w:fill="DDEBF7"/>
            <w:vAlign w:val="center"/>
            <w:hideMark/>
          </w:tcPr>
          <w:p w14:paraId="2AA28B52" w14:textId="77777777" w:rsidR="00896075" w:rsidRPr="00896075" w:rsidRDefault="00896075" w:rsidP="00896075">
            <w:pPr>
              <w:spacing w:after="0" w:line="240" w:lineRule="auto"/>
              <w:rPr>
                <w:ins w:id="1160" w:author="Sampathkumar Chinnaswamy" w:date="2023-07-05T12:38:00Z"/>
                <w:rFonts w:ascii="Arial" w:eastAsia="Times New Roman" w:hAnsi="Arial" w:cs="Arial"/>
                <w:color w:val="1F4E78"/>
                <w:sz w:val="16"/>
                <w:szCs w:val="16"/>
                <w:lang w:val="en-IN" w:eastAsia="en-IN"/>
              </w:rPr>
            </w:pPr>
            <w:ins w:id="1161" w:author="Sampathkumar Chinnaswamy" w:date="2023-07-05T12:38:00Z">
              <w:r w:rsidRPr="00896075">
                <w:rPr>
                  <w:rFonts w:ascii="Arial" w:eastAsia="Times New Roman" w:hAnsi="Arial" w:cs="Arial"/>
                  <w:color w:val="1F4E78"/>
                  <w:sz w:val="16"/>
                  <w:szCs w:val="16"/>
                  <w:lang w:val="en-IN" w:eastAsia="en-IN"/>
                </w:rPr>
                <w:t>Flood Allowance at RM1,500 (Non-Tariff)</w:t>
              </w:r>
            </w:ins>
          </w:p>
        </w:tc>
      </w:tr>
      <w:tr w:rsidR="00896075" w:rsidRPr="00896075" w14:paraId="4DBB45CB" w14:textId="77777777" w:rsidTr="00896075">
        <w:trPr>
          <w:trHeight w:val="300"/>
          <w:ins w:id="1162" w:author="Sampathkumar Chinnaswamy" w:date="2023-07-05T12:38:00Z"/>
        </w:trPr>
        <w:tc>
          <w:tcPr>
            <w:tcW w:w="1280" w:type="dxa"/>
            <w:tcBorders>
              <w:top w:val="nil"/>
              <w:left w:val="single" w:sz="4" w:space="0" w:color="A6A6A6"/>
              <w:bottom w:val="single" w:sz="4" w:space="0" w:color="A6A6A6"/>
              <w:right w:val="single" w:sz="4" w:space="0" w:color="A6A6A6"/>
            </w:tcBorders>
            <w:shd w:val="clear" w:color="000000" w:fill="DDEBF7"/>
            <w:noWrap/>
            <w:vAlign w:val="center"/>
            <w:hideMark/>
          </w:tcPr>
          <w:p w14:paraId="5D1B9324" w14:textId="77777777" w:rsidR="00896075" w:rsidRPr="00896075" w:rsidRDefault="00896075" w:rsidP="00896075">
            <w:pPr>
              <w:spacing w:after="0" w:line="240" w:lineRule="auto"/>
              <w:jc w:val="center"/>
              <w:rPr>
                <w:ins w:id="1163" w:author="Sampathkumar Chinnaswamy" w:date="2023-07-05T12:38:00Z"/>
                <w:rFonts w:ascii="Arial" w:eastAsia="Times New Roman" w:hAnsi="Arial" w:cs="Arial"/>
                <w:color w:val="1F4E78"/>
                <w:sz w:val="16"/>
                <w:szCs w:val="16"/>
                <w:lang w:val="en-IN" w:eastAsia="en-IN"/>
              </w:rPr>
            </w:pPr>
            <w:ins w:id="1164" w:author="Sampathkumar Chinnaswamy" w:date="2023-07-05T12:38:00Z">
              <w:r w:rsidRPr="00896075">
                <w:rPr>
                  <w:rFonts w:ascii="Arial" w:eastAsia="Times New Roman" w:hAnsi="Arial" w:cs="Arial"/>
                  <w:color w:val="1F4E78"/>
                  <w:sz w:val="16"/>
                  <w:szCs w:val="16"/>
                  <w:lang w:val="en-IN" w:eastAsia="en-IN"/>
                </w:rPr>
                <w:t>MTD004D</w:t>
              </w:r>
            </w:ins>
          </w:p>
        </w:tc>
        <w:tc>
          <w:tcPr>
            <w:tcW w:w="5260" w:type="dxa"/>
            <w:tcBorders>
              <w:top w:val="nil"/>
              <w:left w:val="nil"/>
              <w:bottom w:val="single" w:sz="4" w:space="0" w:color="A6A6A6"/>
              <w:right w:val="single" w:sz="4" w:space="0" w:color="A6A6A6"/>
            </w:tcBorders>
            <w:shd w:val="clear" w:color="000000" w:fill="DDEBF7"/>
            <w:vAlign w:val="center"/>
            <w:hideMark/>
          </w:tcPr>
          <w:p w14:paraId="05E8C431" w14:textId="77777777" w:rsidR="00896075" w:rsidRPr="00896075" w:rsidRDefault="00896075" w:rsidP="00896075">
            <w:pPr>
              <w:spacing w:after="0" w:line="240" w:lineRule="auto"/>
              <w:rPr>
                <w:ins w:id="1165" w:author="Sampathkumar Chinnaswamy" w:date="2023-07-05T12:38:00Z"/>
                <w:rFonts w:ascii="Arial" w:eastAsia="Times New Roman" w:hAnsi="Arial" w:cs="Arial"/>
                <w:color w:val="1F4E78"/>
                <w:sz w:val="16"/>
                <w:szCs w:val="16"/>
                <w:lang w:val="en-IN" w:eastAsia="en-IN"/>
              </w:rPr>
            </w:pPr>
            <w:ins w:id="1166" w:author="Sampathkumar Chinnaswamy" w:date="2023-07-05T12:38:00Z">
              <w:r w:rsidRPr="00896075">
                <w:rPr>
                  <w:rFonts w:ascii="Arial" w:eastAsia="Times New Roman" w:hAnsi="Arial" w:cs="Arial"/>
                  <w:color w:val="1F4E78"/>
                  <w:sz w:val="16"/>
                  <w:szCs w:val="16"/>
                  <w:lang w:val="en-IN" w:eastAsia="en-IN"/>
                </w:rPr>
                <w:t>Personal Accident Coverage (Non-Tariff)</w:t>
              </w:r>
            </w:ins>
          </w:p>
        </w:tc>
      </w:tr>
      <w:tr w:rsidR="00896075" w:rsidRPr="00896075" w14:paraId="3EB931A1" w14:textId="77777777" w:rsidTr="00896075">
        <w:trPr>
          <w:trHeight w:val="300"/>
          <w:ins w:id="1167" w:author="Sampathkumar Chinnaswamy" w:date="2023-07-05T12:38:00Z"/>
        </w:trPr>
        <w:tc>
          <w:tcPr>
            <w:tcW w:w="1280" w:type="dxa"/>
            <w:tcBorders>
              <w:top w:val="nil"/>
              <w:left w:val="single" w:sz="4" w:space="0" w:color="A6A6A6"/>
              <w:bottom w:val="single" w:sz="4" w:space="0" w:color="A6A6A6"/>
              <w:right w:val="single" w:sz="4" w:space="0" w:color="A6A6A6"/>
            </w:tcBorders>
            <w:shd w:val="clear" w:color="000000" w:fill="DDEBF7"/>
            <w:noWrap/>
            <w:vAlign w:val="center"/>
            <w:hideMark/>
          </w:tcPr>
          <w:p w14:paraId="24716D37" w14:textId="77777777" w:rsidR="00896075" w:rsidRPr="00896075" w:rsidRDefault="00896075" w:rsidP="00896075">
            <w:pPr>
              <w:spacing w:after="0" w:line="240" w:lineRule="auto"/>
              <w:jc w:val="center"/>
              <w:rPr>
                <w:ins w:id="1168" w:author="Sampathkumar Chinnaswamy" w:date="2023-07-05T12:38:00Z"/>
                <w:rFonts w:ascii="Arial" w:eastAsia="Times New Roman" w:hAnsi="Arial" w:cs="Arial"/>
                <w:color w:val="1F4E78"/>
                <w:sz w:val="16"/>
                <w:szCs w:val="16"/>
                <w:lang w:val="en-IN" w:eastAsia="en-IN"/>
              </w:rPr>
            </w:pPr>
            <w:ins w:id="1169" w:author="Sampathkumar Chinnaswamy" w:date="2023-07-05T12:38:00Z">
              <w:r w:rsidRPr="00896075">
                <w:rPr>
                  <w:rFonts w:ascii="Arial" w:eastAsia="Times New Roman" w:hAnsi="Arial" w:cs="Arial"/>
                  <w:color w:val="1F4E78"/>
                  <w:sz w:val="16"/>
                  <w:szCs w:val="16"/>
                  <w:lang w:val="en-IN" w:eastAsia="en-IN"/>
                </w:rPr>
                <w:t>MTD008A</w:t>
              </w:r>
            </w:ins>
          </w:p>
        </w:tc>
        <w:tc>
          <w:tcPr>
            <w:tcW w:w="5260" w:type="dxa"/>
            <w:tcBorders>
              <w:top w:val="nil"/>
              <w:left w:val="nil"/>
              <w:bottom w:val="single" w:sz="4" w:space="0" w:color="A6A6A6"/>
              <w:right w:val="single" w:sz="4" w:space="0" w:color="A6A6A6"/>
            </w:tcBorders>
            <w:shd w:val="clear" w:color="000000" w:fill="DDEBF7"/>
            <w:vAlign w:val="center"/>
            <w:hideMark/>
          </w:tcPr>
          <w:p w14:paraId="2E77A31C" w14:textId="77777777" w:rsidR="00896075" w:rsidRPr="00896075" w:rsidRDefault="00896075" w:rsidP="00896075">
            <w:pPr>
              <w:spacing w:after="0" w:line="240" w:lineRule="auto"/>
              <w:rPr>
                <w:ins w:id="1170" w:author="Sampathkumar Chinnaswamy" w:date="2023-07-05T12:38:00Z"/>
                <w:rFonts w:ascii="Arial" w:eastAsia="Times New Roman" w:hAnsi="Arial" w:cs="Arial"/>
                <w:color w:val="1F4E78"/>
                <w:sz w:val="16"/>
                <w:szCs w:val="16"/>
                <w:lang w:val="en-IN" w:eastAsia="en-IN"/>
              </w:rPr>
            </w:pPr>
            <w:ins w:id="1171" w:author="Sampathkumar Chinnaswamy" w:date="2023-07-05T12:38:00Z">
              <w:r w:rsidRPr="00896075">
                <w:rPr>
                  <w:rFonts w:ascii="Arial" w:eastAsia="Times New Roman" w:hAnsi="Arial" w:cs="Arial"/>
                  <w:color w:val="1F4E78"/>
                  <w:sz w:val="16"/>
                  <w:szCs w:val="16"/>
                  <w:lang w:val="en-IN" w:eastAsia="en-IN"/>
                </w:rPr>
                <w:t>Car Replacement Allowance (Non-Tariff)</w:t>
              </w:r>
            </w:ins>
          </w:p>
        </w:tc>
      </w:tr>
      <w:tr w:rsidR="00896075" w:rsidRPr="00896075" w14:paraId="2E76339E" w14:textId="77777777" w:rsidTr="00896075">
        <w:trPr>
          <w:trHeight w:val="300"/>
          <w:ins w:id="1172" w:author="Sampathkumar Chinnaswamy" w:date="2023-07-05T12:38:00Z"/>
        </w:trPr>
        <w:tc>
          <w:tcPr>
            <w:tcW w:w="1280" w:type="dxa"/>
            <w:tcBorders>
              <w:top w:val="nil"/>
              <w:left w:val="single" w:sz="4" w:space="0" w:color="A6A6A6"/>
              <w:bottom w:val="single" w:sz="4" w:space="0" w:color="A6A6A6"/>
              <w:right w:val="single" w:sz="4" w:space="0" w:color="A6A6A6"/>
            </w:tcBorders>
            <w:shd w:val="clear" w:color="000000" w:fill="DDEBF7"/>
            <w:noWrap/>
            <w:vAlign w:val="center"/>
            <w:hideMark/>
          </w:tcPr>
          <w:p w14:paraId="61B1B9C3" w14:textId="77777777" w:rsidR="00896075" w:rsidRPr="00896075" w:rsidRDefault="00896075" w:rsidP="00896075">
            <w:pPr>
              <w:spacing w:after="0" w:line="240" w:lineRule="auto"/>
              <w:jc w:val="center"/>
              <w:rPr>
                <w:ins w:id="1173" w:author="Sampathkumar Chinnaswamy" w:date="2023-07-05T12:38:00Z"/>
                <w:rFonts w:ascii="Arial" w:eastAsia="Times New Roman" w:hAnsi="Arial" w:cs="Arial"/>
                <w:color w:val="1F4E78"/>
                <w:sz w:val="16"/>
                <w:szCs w:val="16"/>
                <w:lang w:val="en-IN" w:eastAsia="en-IN"/>
              </w:rPr>
            </w:pPr>
            <w:ins w:id="1174" w:author="Sampathkumar Chinnaswamy" w:date="2023-07-05T12:38:00Z">
              <w:r w:rsidRPr="00896075">
                <w:rPr>
                  <w:rFonts w:ascii="Arial" w:eastAsia="Times New Roman" w:hAnsi="Arial" w:cs="Arial"/>
                  <w:color w:val="1F4E78"/>
                  <w:sz w:val="16"/>
                  <w:szCs w:val="16"/>
                  <w:lang w:val="en-IN" w:eastAsia="en-IN"/>
                </w:rPr>
                <w:t>MTD009A</w:t>
              </w:r>
            </w:ins>
          </w:p>
        </w:tc>
        <w:tc>
          <w:tcPr>
            <w:tcW w:w="5260" w:type="dxa"/>
            <w:tcBorders>
              <w:top w:val="nil"/>
              <w:left w:val="nil"/>
              <w:bottom w:val="single" w:sz="4" w:space="0" w:color="A6A6A6"/>
              <w:right w:val="single" w:sz="4" w:space="0" w:color="A6A6A6"/>
            </w:tcBorders>
            <w:shd w:val="clear" w:color="000000" w:fill="DDEBF7"/>
            <w:vAlign w:val="center"/>
            <w:hideMark/>
          </w:tcPr>
          <w:p w14:paraId="7A306A98" w14:textId="77777777" w:rsidR="00896075" w:rsidRPr="00896075" w:rsidRDefault="00896075" w:rsidP="00896075">
            <w:pPr>
              <w:spacing w:after="0" w:line="240" w:lineRule="auto"/>
              <w:rPr>
                <w:ins w:id="1175" w:author="Sampathkumar Chinnaswamy" w:date="2023-07-05T12:38:00Z"/>
                <w:rFonts w:ascii="Arial" w:eastAsia="Times New Roman" w:hAnsi="Arial" w:cs="Arial"/>
                <w:color w:val="1F4E78"/>
                <w:sz w:val="16"/>
                <w:szCs w:val="16"/>
                <w:lang w:val="en-IN" w:eastAsia="en-IN"/>
              </w:rPr>
            </w:pPr>
            <w:ins w:id="1176" w:author="Sampathkumar Chinnaswamy" w:date="2023-07-05T12:38:00Z">
              <w:r w:rsidRPr="00896075">
                <w:rPr>
                  <w:rFonts w:ascii="Arial" w:eastAsia="Times New Roman" w:hAnsi="Arial" w:cs="Arial"/>
                  <w:color w:val="1F4E78"/>
                  <w:sz w:val="16"/>
                  <w:szCs w:val="16"/>
                  <w:lang w:val="en-IN" w:eastAsia="en-IN"/>
                </w:rPr>
                <w:t>Window Snatch Theft (Non-Tariff)</w:t>
              </w:r>
            </w:ins>
          </w:p>
        </w:tc>
      </w:tr>
      <w:tr w:rsidR="00896075" w:rsidRPr="00896075" w14:paraId="7C1DDFB3" w14:textId="77777777" w:rsidTr="00896075">
        <w:trPr>
          <w:trHeight w:val="300"/>
          <w:ins w:id="1177" w:author="Sampathkumar Chinnaswamy" w:date="2023-07-05T12:38:00Z"/>
        </w:trPr>
        <w:tc>
          <w:tcPr>
            <w:tcW w:w="1280" w:type="dxa"/>
            <w:tcBorders>
              <w:top w:val="nil"/>
              <w:left w:val="single" w:sz="4" w:space="0" w:color="A6A6A6"/>
              <w:bottom w:val="single" w:sz="4" w:space="0" w:color="A6A6A6"/>
              <w:right w:val="single" w:sz="4" w:space="0" w:color="A6A6A6"/>
            </w:tcBorders>
            <w:shd w:val="clear" w:color="000000" w:fill="DDEBF7"/>
            <w:noWrap/>
            <w:vAlign w:val="center"/>
            <w:hideMark/>
          </w:tcPr>
          <w:p w14:paraId="07A70B8B" w14:textId="77777777" w:rsidR="00896075" w:rsidRPr="00896075" w:rsidRDefault="00896075" w:rsidP="00896075">
            <w:pPr>
              <w:spacing w:after="0" w:line="240" w:lineRule="auto"/>
              <w:jc w:val="center"/>
              <w:rPr>
                <w:ins w:id="1178" w:author="Sampathkumar Chinnaswamy" w:date="2023-07-05T12:38:00Z"/>
                <w:rFonts w:ascii="Arial" w:eastAsia="Times New Roman" w:hAnsi="Arial" w:cs="Arial"/>
                <w:color w:val="1F4E78"/>
                <w:sz w:val="16"/>
                <w:szCs w:val="16"/>
                <w:lang w:val="en-IN" w:eastAsia="en-IN"/>
              </w:rPr>
            </w:pPr>
            <w:ins w:id="1179" w:author="Sampathkumar Chinnaswamy" w:date="2023-07-05T12:38:00Z">
              <w:r w:rsidRPr="00896075">
                <w:rPr>
                  <w:rFonts w:ascii="Arial" w:eastAsia="Times New Roman" w:hAnsi="Arial" w:cs="Arial"/>
                  <w:color w:val="1F4E78"/>
                  <w:sz w:val="16"/>
                  <w:szCs w:val="16"/>
                  <w:lang w:val="en-IN" w:eastAsia="en-IN"/>
                </w:rPr>
                <w:t>MTD010A</w:t>
              </w:r>
            </w:ins>
          </w:p>
        </w:tc>
        <w:tc>
          <w:tcPr>
            <w:tcW w:w="5260" w:type="dxa"/>
            <w:tcBorders>
              <w:top w:val="nil"/>
              <w:left w:val="nil"/>
              <w:bottom w:val="single" w:sz="4" w:space="0" w:color="A6A6A6"/>
              <w:right w:val="single" w:sz="4" w:space="0" w:color="A6A6A6"/>
            </w:tcBorders>
            <w:shd w:val="clear" w:color="000000" w:fill="DDEBF7"/>
            <w:vAlign w:val="center"/>
            <w:hideMark/>
          </w:tcPr>
          <w:p w14:paraId="2E72907D" w14:textId="77777777" w:rsidR="00896075" w:rsidRPr="00896075" w:rsidRDefault="00896075" w:rsidP="00896075">
            <w:pPr>
              <w:spacing w:after="0" w:line="240" w:lineRule="auto"/>
              <w:rPr>
                <w:ins w:id="1180" w:author="Sampathkumar Chinnaswamy" w:date="2023-07-05T12:38:00Z"/>
                <w:rFonts w:ascii="Arial" w:eastAsia="Times New Roman" w:hAnsi="Arial" w:cs="Arial"/>
                <w:color w:val="1F4E78"/>
                <w:sz w:val="16"/>
                <w:szCs w:val="16"/>
                <w:lang w:val="en-IN" w:eastAsia="en-IN"/>
              </w:rPr>
            </w:pPr>
            <w:ins w:id="1181" w:author="Sampathkumar Chinnaswamy" w:date="2023-07-05T12:38:00Z">
              <w:r w:rsidRPr="00896075">
                <w:rPr>
                  <w:rFonts w:ascii="Arial" w:eastAsia="Times New Roman" w:hAnsi="Arial" w:cs="Arial"/>
                  <w:color w:val="1F4E78"/>
                  <w:sz w:val="16"/>
                  <w:szCs w:val="16"/>
                  <w:lang w:val="en-IN" w:eastAsia="en-IN"/>
                </w:rPr>
                <w:t>Key Care Cover (Non-Tariff)</w:t>
              </w:r>
            </w:ins>
          </w:p>
        </w:tc>
      </w:tr>
      <w:tr w:rsidR="00896075" w:rsidRPr="00896075" w14:paraId="1D8D86D9" w14:textId="77777777" w:rsidTr="00896075">
        <w:trPr>
          <w:trHeight w:val="300"/>
          <w:ins w:id="1182" w:author="Sampathkumar Chinnaswamy" w:date="2023-07-05T12:38:00Z"/>
        </w:trPr>
        <w:tc>
          <w:tcPr>
            <w:tcW w:w="1280" w:type="dxa"/>
            <w:tcBorders>
              <w:top w:val="nil"/>
              <w:left w:val="single" w:sz="4" w:space="0" w:color="A6A6A6"/>
              <w:bottom w:val="single" w:sz="4" w:space="0" w:color="A6A6A6"/>
              <w:right w:val="single" w:sz="4" w:space="0" w:color="A6A6A6"/>
            </w:tcBorders>
            <w:shd w:val="clear" w:color="000000" w:fill="DDEBF7"/>
            <w:noWrap/>
            <w:vAlign w:val="center"/>
            <w:hideMark/>
          </w:tcPr>
          <w:p w14:paraId="211BE37F" w14:textId="77777777" w:rsidR="00896075" w:rsidRPr="00896075" w:rsidRDefault="00896075" w:rsidP="00896075">
            <w:pPr>
              <w:spacing w:after="0" w:line="240" w:lineRule="auto"/>
              <w:jc w:val="center"/>
              <w:rPr>
                <w:ins w:id="1183" w:author="Sampathkumar Chinnaswamy" w:date="2023-07-05T12:38:00Z"/>
                <w:rFonts w:ascii="Arial" w:eastAsia="Times New Roman" w:hAnsi="Arial" w:cs="Arial"/>
                <w:color w:val="1F4E78"/>
                <w:sz w:val="16"/>
                <w:szCs w:val="16"/>
                <w:lang w:val="en-IN" w:eastAsia="en-IN"/>
              </w:rPr>
            </w:pPr>
            <w:ins w:id="1184" w:author="Sampathkumar Chinnaswamy" w:date="2023-07-05T12:38:00Z">
              <w:r w:rsidRPr="00896075">
                <w:rPr>
                  <w:rFonts w:ascii="Arial" w:eastAsia="Times New Roman" w:hAnsi="Arial" w:cs="Arial"/>
                  <w:color w:val="1F4E78"/>
                  <w:sz w:val="16"/>
                  <w:szCs w:val="16"/>
                  <w:lang w:val="en-IN" w:eastAsia="en-IN"/>
                </w:rPr>
                <w:t>MTD011A</w:t>
              </w:r>
            </w:ins>
          </w:p>
        </w:tc>
        <w:tc>
          <w:tcPr>
            <w:tcW w:w="5260" w:type="dxa"/>
            <w:tcBorders>
              <w:top w:val="nil"/>
              <w:left w:val="nil"/>
              <w:bottom w:val="single" w:sz="4" w:space="0" w:color="A6A6A6"/>
              <w:right w:val="single" w:sz="4" w:space="0" w:color="A6A6A6"/>
            </w:tcBorders>
            <w:shd w:val="clear" w:color="000000" w:fill="DDEBF7"/>
            <w:vAlign w:val="center"/>
            <w:hideMark/>
          </w:tcPr>
          <w:p w14:paraId="45F33037" w14:textId="77777777" w:rsidR="00896075" w:rsidRPr="00896075" w:rsidRDefault="00896075" w:rsidP="00896075">
            <w:pPr>
              <w:spacing w:after="0" w:line="240" w:lineRule="auto"/>
              <w:rPr>
                <w:ins w:id="1185" w:author="Sampathkumar Chinnaswamy" w:date="2023-07-05T12:38:00Z"/>
                <w:rFonts w:ascii="Arial" w:eastAsia="Times New Roman" w:hAnsi="Arial" w:cs="Arial"/>
                <w:color w:val="1F4E78"/>
                <w:sz w:val="16"/>
                <w:szCs w:val="16"/>
                <w:lang w:val="en-IN" w:eastAsia="en-IN"/>
              </w:rPr>
            </w:pPr>
            <w:ins w:id="1186" w:author="Sampathkumar Chinnaswamy" w:date="2023-07-05T12:38:00Z">
              <w:r w:rsidRPr="00896075">
                <w:rPr>
                  <w:rFonts w:ascii="Arial" w:eastAsia="Times New Roman" w:hAnsi="Arial" w:cs="Arial"/>
                  <w:color w:val="1F4E78"/>
                  <w:sz w:val="16"/>
                  <w:szCs w:val="16"/>
                  <w:lang w:val="en-IN" w:eastAsia="en-IN"/>
                </w:rPr>
                <w:t>Additional Cash Payout (Non-Tariff)</w:t>
              </w:r>
            </w:ins>
          </w:p>
        </w:tc>
      </w:tr>
    </w:tbl>
    <w:p w14:paraId="430E06B6" w14:textId="77777777" w:rsidR="00896075" w:rsidRDefault="00896075" w:rsidP="00513DD6">
      <w:pPr>
        <w:rPr>
          <w:ins w:id="1187" w:author="Sampathkumar Chinnaswamy" w:date="2023-07-05T12:39:00Z"/>
          <w:rFonts w:ascii="Arial" w:eastAsiaTheme="majorEastAsia" w:hAnsi="Arial" w:cstheme="majorBidi"/>
          <w:b/>
          <w:bCs/>
        </w:rPr>
      </w:pPr>
    </w:p>
    <w:p w14:paraId="51CFAF6D" w14:textId="0A7D978C" w:rsidR="00513DD6" w:rsidRPr="00896075" w:rsidRDefault="00896075" w:rsidP="00513DD6">
      <w:pPr>
        <w:rPr>
          <w:rFonts w:ascii="Arial" w:eastAsiaTheme="majorEastAsia" w:hAnsi="Arial" w:cstheme="majorBidi"/>
          <w:bCs/>
        </w:rPr>
      </w:pPr>
      <w:ins w:id="1188" w:author="Sampathkumar Chinnaswamy" w:date="2023-07-05T12:39:00Z">
        <w:r w:rsidRPr="00896075">
          <w:rPr>
            <w:rFonts w:ascii="Arial" w:eastAsiaTheme="majorEastAsia" w:hAnsi="Arial" w:cstheme="majorBidi"/>
            <w:bCs/>
          </w:rPr>
          <w:t>PIP</w:t>
        </w:r>
      </w:ins>
      <w:del w:id="1189" w:author="Sampathkumar Chinnaswamy" w:date="2023-07-05T12:38:00Z">
        <w:r w:rsidR="00513DD6" w:rsidRPr="00896075" w:rsidDel="00896075">
          <w:rPr>
            <w:rFonts w:ascii="Arial" w:eastAsiaTheme="majorEastAsia" w:hAnsi="Arial" w:cstheme="majorBidi"/>
            <w:bCs/>
            <w:noProof/>
            <w:lang w:val="en-IN" w:eastAsia="en-IN"/>
          </w:rPr>
          <w:drawing>
            <wp:inline distT="0" distB="0" distL="0" distR="0" wp14:anchorId="4F7F568E" wp14:editId="08ACC021">
              <wp:extent cx="6750000" cy="377882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xtra Coverages applicable for Franchise.jpg"/>
                      <pic:cNvPicPr/>
                    </pic:nvPicPr>
                    <pic:blipFill>
                      <a:blip r:embed="rId30">
                        <a:extLst>
                          <a:ext uri="{28A0092B-C50C-407E-A947-70E740481C1C}">
                            <a14:useLocalDpi xmlns:a14="http://schemas.microsoft.com/office/drawing/2010/main" val="0"/>
                          </a:ext>
                        </a:extLst>
                      </a:blip>
                      <a:stretch>
                        <a:fillRect/>
                      </a:stretch>
                    </pic:blipFill>
                    <pic:spPr>
                      <a:xfrm>
                        <a:off x="0" y="0"/>
                        <a:ext cx="6750000" cy="3778822"/>
                      </a:xfrm>
                      <a:prstGeom prst="rect">
                        <a:avLst/>
                      </a:prstGeom>
                    </pic:spPr>
                  </pic:pic>
                </a:graphicData>
              </a:graphic>
            </wp:inline>
          </w:drawing>
        </w:r>
      </w:del>
      <w:ins w:id="1190" w:author="Sampathkumar Chinnaswamy" w:date="2023-07-05T12:39:00Z">
        <w:r>
          <w:rPr>
            <w:rFonts w:ascii="Arial" w:eastAsiaTheme="majorEastAsia" w:hAnsi="Arial" w:cstheme="majorBidi"/>
            <w:bCs/>
          </w:rPr>
          <w:t>:</w:t>
        </w:r>
      </w:ins>
    </w:p>
    <w:tbl>
      <w:tblPr>
        <w:tblW w:w="6540" w:type="dxa"/>
        <w:tblInd w:w="-5" w:type="dxa"/>
        <w:tblLook w:val="04A0" w:firstRow="1" w:lastRow="0" w:firstColumn="1" w:lastColumn="0" w:noHBand="0" w:noVBand="1"/>
      </w:tblPr>
      <w:tblGrid>
        <w:gridCol w:w="1280"/>
        <w:gridCol w:w="5260"/>
      </w:tblGrid>
      <w:tr w:rsidR="00896075" w:rsidRPr="00896075" w14:paraId="15A3BECA" w14:textId="77777777" w:rsidTr="00896075">
        <w:trPr>
          <w:trHeight w:val="300"/>
          <w:ins w:id="1191" w:author="Sampathkumar Chinnaswamy" w:date="2023-07-05T12:39:00Z"/>
        </w:trPr>
        <w:tc>
          <w:tcPr>
            <w:tcW w:w="1280" w:type="dxa"/>
            <w:tcBorders>
              <w:top w:val="single" w:sz="4" w:space="0" w:color="A6A6A6"/>
              <w:left w:val="single" w:sz="4" w:space="0" w:color="A6A6A6"/>
              <w:bottom w:val="single" w:sz="4" w:space="0" w:color="A6A6A6"/>
              <w:right w:val="single" w:sz="4" w:space="0" w:color="A6A6A6"/>
            </w:tcBorders>
            <w:shd w:val="clear" w:color="000000" w:fill="1F4E78"/>
            <w:noWrap/>
            <w:vAlign w:val="center"/>
            <w:hideMark/>
          </w:tcPr>
          <w:p w14:paraId="261AE11C" w14:textId="77777777" w:rsidR="00896075" w:rsidRPr="00896075" w:rsidRDefault="00896075" w:rsidP="00896075">
            <w:pPr>
              <w:spacing w:after="0" w:line="240" w:lineRule="auto"/>
              <w:jc w:val="center"/>
              <w:rPr>
                <w:ins w:id="1192" w:author="Sampathkumar Chinnaswamy" w:date="2023-07-05T12:39:00Z"/>
                <w:rFonts w:ascii="Arial" w:eastAsia="Times New Roman" w:hAnsi="Arial" w:cs="Arial"/>
                <w:b/>
                <w:bCs/>
                <w:color w:val="DDEBF7"/>
                <w:sz w:val="16"/>
                <w:szCs w:val="16"/>
                <w:lang w:val="en-IN" w:eastAsia="en-IN"/>
              </w:rPr>
            </w:pPr>
            <w:ins w:id="1193" w:author="Sampathkumar Chinnaswamy" w:date="2023-07-05T12:39:00Z">
              <w:r w:rsidRPr="00896075">
                <w:rPr>
                  <w:rFonts w:ascii="Arial" w:eastAsia="Times New Roman" w:hAnsi="Arial" w:cs="Arial"/>
                  <w:b/>
                  <w:bCs/>
                  <w:color w:val="DDEBF7"/>
                  <w:sz w:val="16"/>
                  <w:szCs w:val="16"/>
                  <w:lang w:val="en-IN" w:eastAsia="en-IN"/>
                </w:rPr>
                <w:t>ENDT NO.</w:t>
              </w:r>
            </w:ins>
          </w:p>
        </w:tc>
        <w:tc>
          <w:tcPr>
            <w:tcW w:w="5260" w:type="dxa"/>
            <w:tcBorders>
              <w:top w:val="single" w:sz="4" w:space="0" w:color="A6A6A6"/>
              <w:left w:val="nil"/>
              <w:bottom w:val="single" w:sz="4" w:space="0" w:color="A6A6A6"/>
              <w:right w:val="single" w:sz="4" w:space="0" w:color="A6A6A6"/>
            </w:tcBorders>
            <w:shd w:val="clear" w:color="000000" w:fill="1F4E78"/>
            <w:noWrap/>
            <w:vAlign w:val="center"/>
            <w:hideMark/>
          </w:tcPr>
          <w:p w14:paraId="703AAA4A" w14:textId="77777777" w:rsidR="00896075" w:rsidRPr="00896075" w:rsidRDefault="00896075" w:rsidP="00896075">
            <w:pPr>
              <w:spacing w:after="0" w:line="240" w:lineRule="auto"/>
              <w:rPr>
                <w:ins w:id="1194" w:author="Sampathkumar Chinnaswamy" w:date="2023-07-05T12:39:00Z"/>
                <w:rFonts w:ascii="Arial" w:eastAsia="Times New Roman" w:hAnsi="Arial" w:cs="Arial"/>
                <w:b/>
                <w:bCs/>
                <w:color w:val="DDEBF7"/>
                <w:sz w:val="16"/>
                <w:szCs w:val="16"/>
                <w:lang w:val="en-IN" w:eastAsia="en-IN"/>
              </w:rPr>
            </w:pPr>
            <w:ins w:id="1195" w:author="Sampathkumar Chinnaswamy" w:date="2023-07-05T12:39:00Z">
              <w:r w:rsidRPr="00896075">
                <w:rPr>
                  <w:rFonts w:ascii="Arial" w:eastAsia="Times New Roman" w:hAnsi="Arial" w:cs="Arial"/>
                  <w:b/>
                  <w:bCs/>
                  <w:color w:val="DDEBF7"/>
                  <w:sz w:val="16"/>
                  <w:szCs w:val="16"/>
                  <w:lang w:val="en-IN" w:eastAsia="en-IN"/>
                </w:rPr>
                <w:t>ENDORSEMENT TITLE</w:t>
              </w:r>
            </w:ins>
          </w:p>
        </w:tc>
      </w:tr>
      <w:tr w:rsidR="00896075" w:rsidRPr="00896075" w14:paraId="3379B1DC" w14:textId="77777777" w:rsidTr="00896075">
        <w:trPr>
          <w:trHeight w:val="300"/>
          <w:ins w:id="1196" w:author="Sampathkumar Chinnaswamy" w:date="2023-07-05T12:39:00Z"/>
        </w:trPr>
        <w:tc>
          <w:tcPr>
            <w:tcW w:w="1280" w:type="dxa"/>
            <w:tcBorders>
              <w:top w:val="nil"/>
              <w:left w:val="single" w:sz="4" w:space="0" w:color="A6A6A6"/>
              <w:bottom w:val="single" w:sz="4" w:space="0" w:color="A6A6A6"/>
              <w:right w:val="single" w:sz="4" w:space="0" w:color="A6A6A6"/>
            </w:tcBorders>
            <w:shd w:val="clear" w:color="000000" w:fill="DDEBF7"/>
            <w:noWrap/>
            <w:vAlign w:val="center"/>
            <w:hideMark/>
          </w:tcPr>
          <w:p w14:paraId="45DB000F" w14:textId="77777777" w:rsidR="00896075" w:rsidRPr="00896075" w:rsidRDefault="00896075" w:rsidP="00896075">
            <w:pPr>
              <w:spacing w:after="0" w:line="240" w:lineRule="auto"/>
              <w:jc w:val="center"/>
              <w:rPr>
                <w:ins w:id="1197" w:author="Sampathkumar Chinnaswamy" w:date="2023-07-05T12:39:00Z"/>
                <w:rFonts w:ascii="Arial" w:eastAsia="Times New Roman" w:hAnsi="Arial" w:cs="Arial"/>
                <w:color w:val="1F4E78"/>
                <w:sz w:val="16"/>
                <w:szCs w:val="16"/>
                <w:lang w:val="en-IN" w:eastAsia="en-IN"/>
              </w:rPr>
            </w:pPr>
            <w:ins w:id="1198" w:author="Sampathkumar Chinnaswamy" w:date="2023-07-05T12:39:00Z">
              <w:r w:rsidRPr="00896075">
                <w:rPr>
                  <w:rFonts w:ascii="Arial" w:eastAsia="Times New Roman" w:hAnsi="Arial" w:cs="Arial"/>
                  <w:color w:val="1F4E78"/>
                  <w:sz w:val="16"/>
                  <w:szCs w:val="16"/>
                  <w:lang w:val="en-IN" w:eastAsia="en-IN"/>
                </w:rPr>
                <w:t>MTD002D</w:t>
              </w:r>
            </w:ins>
          </w:p>
        </w:tc>
        <w:tc>
          <w:tcPr>
            <w:tcW w:w="5260" w:type="dxa"/>
            <w:tcBorders>
              <w:top w:val="nil"/>
              <w:left w:val="nil"/>
              <w:bottom w:val="single" w:sz="4" w:space="0" w:color="A6A6A6"/>
              <w:right w:val="single" w:sz="4" w:space="0" w:color="A6A6A6"/>
            </w:tcBorders>
            <w:shd w:val="clear" w:color="000000" w:fill="DDEBF7"/>
            <w:vAlign w:val="center"/>
            <w:hideMark/>
          </w:tcPr>
          <w:p w14:paraId="7D9E0D85" w14:textId="77777777" w:rsidR="00896075" w:rsidRPr="00896075" w:rsidRDefault="00896075" w:rsidP="00896075">
            <w:pPr>
              <w:spacing w:after="0" w:line="240" w:lineRule="auto"/>
              <w:rPr>
                <w:ins w:id="1199" w:author="Sampathkumar Chinnaswamy" w:date="2023-07-05T12:39:00Z"/>
                <w:rFonts w:ascii="Arial" w:eastAsia="Times New Roman" w:hAnsi="Arial" w:cs="Arial"/>
                <w:color w:val="1F4E78"/>
                <w:sz w:val="16"/>
                <w:szCs w:val="16"/>
                <w:lang w:val="en-IN" w:eastAsia="en-IN"/>
              </w:rPr>
            </w:pPr>
            <w:ins w:id="1200" w:author="Sampathkumar Chinnaswamy" w:date="2023-07-05T12:39:00Z">
              <w:r w:rsidRPr="00896075">
                <w:rPr>
                  <w:rFonts w:ascii="Arial" w:eastAsia="Times New Roman" w:hAnsi="Arial" w:cs="Arial"/>
                  <w:color w:val="1F4E78"/>
                  <w:sz w:val="16"/>
                  <w:szCs w:val="16"/>
                  <w:lang w:val="en-IN" w:eastAsia="en-IN"/>
                </w:rPr>
                <w:t xml:space="preserve">All Drivers – Proton  (Non-Tariff) </w:t>
              </w:r>
            </w:ins>
          </w:p>
        </w:tc>
      </w:tr>
      <w:tr w:rsidR="00896075" w:rsidRPr="00896075" w14:paraId="66760F11" w14:textId="77777777" w:rsidTr="00896075">
        <w:trPr>
          <w:trHeight w:val="300"/>
          <w:ins w:id="1201" w:author="Sampathkumar Chinnaswamy" w:date="2023-07-05T12:39:00Z"/>
        </w:trPr>
        <w:tc>
          <w:tcPr>
            <w:tcW w:w="1280" w:type="dxa"/>
            <w:tcBorders>
              <w:top w:val="nil"/>
              <w:left w:val="single" w:sz="4" w:space="0" w:color="A6A6A6"/>
              <w:bottom w:val="single" w:sz="4" w:space="0" w:color="A6A6A6"/>
              <w:right w:val="single" w:sz="4" w:space="0" w:color="A6A6A6"/>
            </w:tcBorders>
            <w:shd w:val="clear" w:color="000000" w:fill="DDEBF7"/>
            <w:noWrap/>
            <w:vAlign w:val="center"/>
            <w:hideMark/>
          </w:tcPr>
          <w:p w14:paraId="5EA91937" w14:textId="77777777" w:rsidR="00896075" w:rsidRPr="00896075" w:rsidRDefault="00896075" w:rsidP="00896075">
            <w:pPr>
              <w:spacing w:after="0" w:line="240" w:lineRule="auto"/>
              <w:jc w:val="center"/>
              <w:rPr>
                <w:ins w:id="1202" w:author="Sampathkumar Chinnaswamy" w:date="2023-07-05T12:39:00Z"/>
                <w:rFonts w:ascii="Arial" w:eastAsia="Times New Roman" w:hAnsi="Arial" w:cs="Arial"/>
                <w:color w:val="1F4E78"/>
                <w:sz w:val="16"/>
                <w:szCs w:val="16"/>
                <w:lang w:val="en-IN" w:eastAsia="en-IN"/>
              </w:rPr>
            </w:pPr>
            <w:ins w:id="1203" w:author="Sampathkumar Chinnaswamy" w:date="2023-07-05T12:39:00Z">
              <w:r w:rsidRPr="00896075">
                <w:rPr>
                  <w:rFonts w:ascii="Arial" w:eastAsia="Times New Roman" w:hAnsi="Arial" w:cs="Arial"/>
                  <w:color w:val="1F4E78"/>
                  <w:sz w:val="16"/>
                  <w:szCs w:val="16"/>
                  <w:lang w:val="en-IN" w:eastAsia="en-IN"/>
                </w:rPr>
                <w:t>MTD003C</w:t>
              </w:r>
            </w:ins>
          </w:p>
        </w:tc>
        <w:tc>
          <w:tcPr>
            <w:tcW w:w="5260" w:type="dxa"/>
            <w:tcBorders>
              <w:top w:val="nil"/>
              <w:left w:val="nil"/>
              <w:bottom w:val="single" w:sz="4" w:space="0" w:color="A6A6A6"/>
              <w:right w:val="single" w:sz="4" w:space="0" w:color="A6A6A6"/>
            </w:tcBorders>
            <w:shd w:val="clear" w:color="000000" w:fill="DDEBF7"/>
            <w:vAlign w:val="center"/>
            <w:hideMark/>
          </w:tcPr>
          <w:p w14:paraId="18393A16" w14:textId="77777777" w:rsidR="00896075" w:rsidRPr="00896075" w:rsidRDefault="00896075" w:rsidP="00896075">
            <w:pPr>
              <w:spacing w:after="0" w:line="240" w:lineRule="auto"/>
              <w:rPr>
                <w:ins w:id="1204" w:author="Sampathkumar Chinnaswamy" w:date="2023-07-05T12:39:00Z"/>
                <w:rFonts w:ascii="Arial" w:eastAsia="Times New Roman" w:hAnsi="Arial" w:cs="Arial"/>
                <w:color w:val="1F4E78"/>
                <w:sz w:val="16"/>
                <w:szCs w:val="16"/>
                <w:lang w:val="en-IN" w:eastAsia="en-IN"/>
              </w:rPr>
            </w:pPr>
            <w:ins w:id="1205" w:author="Sampathkumar Chinnaswamy" w:date="2023-07-05T12:39:00Z">
              <w:r w:rsidRPr="00896075">
                <w:rPr>
                  <w:rFonts w:ascii="Arial" w:eastAsia="Times New Roman" w:hAnsi="Arial" w:cs="Arial"/>
                  <w:color w:val="1F4E78"/>
                  <w:sz w:val="16"/>
                  <w:szCs w:val="16"/>
                  <w:lang w:val="en-IN" w:eastAsia="en-IN"/>
                </w:rPr>
                <w:t>Flood Relief Allowance – Proton (Non-Tariff)</w:t>
              </w:r>
            </w:ins>
          </w:p>
        </w:tc>
      </w:tr>
      <w:tr w:rsidR="00896075" w:rsidRPr="00896075" w14:paraId="307F4C75" w14:textId="77777777" w:rsidTr="00896075">
        <w:trPr>
          <w:trHeight w:val="300"/>
          <w:ins w:id="1206" w:author="Sampathkumar Chinnaswamy" w:date="2023-07-05T12:39:00Z"/>
        </w:trPr>
        <w:tc>
          <w:tcPr>
            <w:tcW w:w="1280" w:type="dxa"/>
            <w:tcBorders>
              <w:top w:val="nil"/>
              <w:left w:val="single" w:sz="4" w:space="0" w:color="A6A6A6"/>
              <w:bottom w:val="single" w:sz="4" w:space="0" w:color="A6A6A6"/>
              <w:right w:val="single" w:sz="4" w:space="0" w:color="A6A6A6"/>
            </w:tcBorders>
            <w:shd w:val="clear" w:color="000000" w:fill="DDEBF7"/>
            <w:noWrap/>
            <w:vAlign w:val="center"/>
            <w:hideMark/>
          </w:tcPr>
          <w:p w14:paraId="5A2CFE67" w14:textId="77777777" w:rsidR="00896075" w:rsidRPr="00896075" w:rsidRDefault="00896075" w:rsidP="00896075">
            <w:pPr>
              <w:spacing w:after="0" w:line="240" w:lineRule="auto"/>
              <w:jc w:val="center"/>
              <w:rPr>
                <w:ins w:id="1207" w:author="Sampathkumar Chinnaswamy" w:date="2023-07-05T12:39:00Z"/>
                <w:rFonts w:ascii="Arial" w:eastAsia="Times New Roman" w:hAnsi="Arial" w:cs="Arial"/>
                <w:color w:val="1F4E78"/>
                <w:sz w:val="16"/>
                <w:szCs w:val="16"/>
                <w:lang w:val="en-IN" w:eastAsia="en-IN"/>
              </w:rPr>
            </w:pPr>
            <w:ins w:id="1208" w:author="Sampathkumar Chinnaswamy" w:date="2023-07-05T12:39:00Z">
              <w:r w:rsidRPr="00896075">
                <w:rPr>
                  <w:rFonts w:ascii="Arial" w:eastAsia="Times New Roman" w:hAnsi="Arial" w:cs="Arial"/>
                  <w:color w:val="1F4E78"/>
                  <w:sz w:val="16"/>
                  <w:szCs w:val="16"/>
                  <w:lang w:val="en-IN" w:eastAsia="en-IN"/>
                </w:rPr>
                <w:t>MTD004E</w:t>
              </w:r>
            </w:ins>
          </w:p>
        </w:tc>
        <w:tc>
          <w:tcPr>
            <w:tcW w:w="5260" w:type="dxa"/>
            <w:tcBorders>
              <w:top w:val="nil"/>
              <w:left w:val="nil"/>
              <w:bottom w:val="single" w:sz="4" w:space="0" w:color="A6A6A6"/>
              <w:right w:val="single" w:sz="4" w:space="0" w:color="A6A6A6"/>
            </w:tcBorders>
            <w:shd w:val="clear" w:color="000000" w:fill="DDEBF7"/>
            <w:vAlign w:val="center"/>
            <w:hideMark/>
          </w:tcPr>
          <w:p w14:paraId="0B289F98" w14:textId="77777777" w:rsidR="00896075" w:rsidRPr="00896075" w:rsidRDefault="00896075" w:rsidP="00896075">
            <w:pPr>
              <w:spacing w:after="0" w:line="240" w:lineRule="auto"/>
              <w:rPr>
                <w:ins w:id="1209" w:author="Sampathkumar Chinnaswamy" w:date="2023-07-05T12:39:00Z"/>
                <w:rFonts w:ascii="Arial" w:eastAsia="Times New Roman" w:hAnsi="Arial" w:cs="Arial"/>
                <w:color w:val="1F4E78"/>
                <w:sz w:val="16"/>
                <w:szCs w:val="16"/>
                <w:lang w:val="en-IN" w:eastAsia="en-IN"/>
              </w:rPr>
            </w:pPr>
            <w:ins w:id="1210" w:author="Sampathkumar Chinnaswamy" w:date="2023-07-05T12:39:00Z">
              <w:r w:rsidRPr="00896075">
                <w:rPr>
                  <w:rFonts w:ascii="Arial" w:eastAsia="Times New Roman" w:hAnsi="Arial" w:cs="Arial"/>
                  <w:color w:val="1F4E78"/>
                  <w:sz w:val="16"/>
                  <w:szCs w:val="16"/>
                  <w:lang w:val="en-IN" w:eastAsia="en-IN"/>
                </w:rPr>
                <w:t>Personal Accident Coverage – Proton (Non-Tariff)</w:t>
              </w:r>
            </w:ins>
          </w:p>
        </w:tc>
      </w:tr>
      <w:tr w:rsidR="00896075" w:rsidRPr="00896075" w14:paraId="6C4C3805" w14:textId="77777777" w:rsidTr="00896075">
        <w:trPr>
          <w:trHeight w:val="300"/>
          <w:ins w:id="1211" w:author="Sampathkumar Chinnaswamy" w:date="2023-07-05T12:39:00Z"/>
        </w:trPr>
        <w:tc>
          <w:tcPr>
            <w:tcW w:w="1280" w:type="dxa"/>
            <w:tcBorders>
              <w:top w:val="nil"/>
              <w:left w:val="single" w:sz="4" w:space="0" w:color="A6A6A6"/>
              <w:bottom w:val="single" w:sz="4" w:space="0" w:color="A6A6A6"/>
              <w:right w:val="single" w:sz="4" w:space="0" w:color="A6A6A6"/>
            </w:tcBorders>
            <w:shd w:val="clear" w:color="000000" w:fill="DDEBF7"/>
            <w:noWrap/>
            <w:vAlign w:val="center"/>
            <w:hideMark/>
          </w:tcPr>
          <w:p w14:paraId="1EA4EDDC" w14:textId="77777777" w:rsidR="00896075" w:rsidRPr="00896075" w:rsidRDefault="00896075" w:rsidP="00896075">
            <w:pPr>
              <w:spacing w:after="0" w:line="240" w:lineRule="auto"/>
              <w:jc w:val="center"/>
              <w:rPr>
                <w:ins w:id="1212" w:author="Sampathkumar Chinnaswamy" w:date="2023-07-05T12:39:00Z"/>
                <w:rFonts w:ascii="Arial" w:eastAsia="Times New Roman" w:hAnsi="Arial" w:cs="Arial"/>
                <w:color w:val="1F4E78"/>
                <w:sz w:val="16"/>
                <w:szCs w:val="16"/>
                <w:lang w:val="en-IN" w:eastAsia="en-IN"/>
              </w:rPr>
            </w:pPr>
            <w:ins w:id="1213" w:author="Sampathkumar Chinnaswamy" w:date="2023-07-05T12:39:00Z">
              <w:r w:rsidRPr="00896075">
                <w:rPr>
                  <w:rFonts w:ascii="Arial" w:eastAsia="Times New Roman" w:hAnsi="Arial" w:cs="Arial"/>
                  <w:color w:val="1F4E78"/>
                  <w:sz w:val="16"/>
                  <w:szCs w:val="16"/>
                  <w:lang w:val="en-IN" w:eastAsia="en-IN"/>
                </w:rPr>
                <w:t>MTD010B</w:t>
              </w:r>
            </w:ins>
          </w:p>
        </w:tc>
        <w:tc>
          <w:tcPr>
            <w:tcW w:w="5260" w:type="dxa"/>
            <w:tcBorders>
              <w:top w:val="nil"/>
              <w:left w:val="nil"/>
              <w:bottom w:val="single" w:sz="4" w:space="0" w:color="A6A6A6"/>
              <w:right w:val="single" w:sz="4" w:space="0" w:color="A6A6A6"/>
            </w:tcBorders>
            <w:shd w:val="clear" w:color="000000" w:fill="DDEBF7"/>
            <w:vAlign w:val="center"/>
            <w:hideMark/>
          </w:tcPr>
          <w:p w14:paraId="3845E418" w14:textId="77777777" w:rsidR="00896075" w:rsidRPr="00896075" w:rsidRDefault="00896075" w:rsidP="00896075">
            <w:pPr>
              <w:spacing w:after="0" w:line="240" w:lineRule="auto"/>
              <w:rPr>
                <w:ins w:id="1214" w:author="Sampathkumar Chinnaswamy" w:date="2023-07-05T12:39:00Z"/>
                <w:rFonts w:ascii="Arial" w:eastAsia="Times New Roman" w:hAnsi="Arial" w:cs="Arial"/>
                <w:color w:val="1F4E78"/>
                <w:sz w:val="16"/>
                <w:szCs w:val="16"/>
                <w:lang w:val="en-IN" w:eastAsia="en-IN"/>
              </w:rPr>
            </w:pPr>
            <w:ins w:id="1215" w:author="Sampathkumar Chinnaswamy" w:date="2023-07-05T12:39:00Z">
              <w:r w:rsidRPr="00896075">
                <w:rPr>
                  <w:rFonts w:ascii="Arial" w:eastAsia="Times New Roman" w:hAnsi="Arial" w:cs="Arial"/>
                  <w:color w:val="1F4E78"/>
                  <w:sz w:val="16"/>
                  <w:szCs w:val="16"/>
                  <w:lang w:val="en-IN" w:eastAsia="en-IN"/>
                </w:rPr>
                <w:t>Key Care Cover – Proton (Non-Tariff)</w:t>
              </w:r>
            </w:ins>
          </w:p>
        </w:tc>
      </w:tr>
    </w:tbl>
    <w:p w14:paraId="0BC7F17C" w14:textId="1087D680" w:rsidR="00DC1B96" w:rsidRDefault="00DC1B96">
      <w:pPr>
        <w:rPr>
          <w:rFonts w:ascii="Arial" w:eastAsiaTheme="majorEastAsia" w:hAnsi="Arial" w:cstheme="majorBidi"/>
          <w:b/>
          <w:bCs/>
        </w:rPr>
      </w:pPr>
      <w:del w:id="1216" w:author="Sampathkumar Chinnaswamy" w:date="2023-07-05T12:39:00Z">
        <w:r w:rsidDel="00896075">
          <w:rPr>
            <w:rFonts w:ascii="Arial" w:eastAsiaTheme="majorEastAsia" w:hAnsi="Arial" w:cstheme="majorBidi"/>
            <w:b/>
            <w:bCs/>
          </w:rPr>
          <w:br w:type="page"/>
        </w:r>
      </w:del>
    </w:p>
    <w:p w14:paraId="573865DC" w14:textId="4AEE53FC" w:rsidR="00FE3D46" w:rsidRPr="00DC1B96" w:rsidDel="00FE3D46" w:rsidRDefault="00DC1B96">
      <w:pPr>
        <w:rPr>
          <w:del w:id="1217" w:author="Sampathkumar Chinnaswamy" w:date="2023-07-05T12:18:00Z"/>
          <w:rFonts w:ascii="Arial" w:eastAsiaTheme="majorEastAsia" w:hAnsi="Arial" w:cstheme="majorBidi"/>
          <w:bCs/>
        </w:rPr>
      </w:pPr>
      <w:r>
        <w:rPr>
          <w:rFonts w:ascii="Arial" w:eastAsiaTheme="majorEastAsia" w:hAnsi="Arial" w:cstheme="majorBidi"/>
          <w:bCs/>
        </w:rPr>
        <w:lastRenderedPageBreak/>
        <w:t>Below are the Extra Coverages applicable for Private Car Comprehensive Plus</w:t>
      </w:r>
    </w:p>
    <w:p w14:paraId="4344F2E0" w14:textId="522D1729" w:rsidR="00513DD6" w:rsidDel="00FE3D46" w:rsidRDefault="00206C3C">
      <w:pPr>
        <w:rPr>
          <w:del w:id="1218" w:author="Sampathkumar Chinnaswamy" w:date="2023-07-05T12:18:00Z"/>
          <w:rFonts w:ascii="Arial" w:eastAsiaTheme="majorEastAsia" w:hAnsi="Arial" w:cstheme="majorBidi"/>
          <w:b/>
          <w:bCs/>
        </w:rPr>
      </w:pPr>
      <w:del w:id="1219" w:author="Sampathkumar Chinnaswamy" w:date="2023-07-05T12:18:00Z">
        <w:r w:rsidDel="00FE3D46">
          <w:rPr>
            <w:noProof/>
            <w:lang w:val="en-IN" w:eastAsia="en-IN"/>
          </w:rPr>
          <w:drawing>
            <wp:inline distT="0" distB="0" distL="0" distR="0" wp14:anchorId="734E972C" wp14:editId="68E91DE7">
              <wp:extent cx="6840855" cy="1362710"/>
              <wp:effectExtent l="0" t="0" r="0" b="889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1"/>
                      <a:stretch>
                        <a:fillRect/>
                      </a:stretch>
                    </pic:blipFill>
                    <pic:spPr>
                      <a:xfrm>
                        <a:off x="0" y="0"/>
                        <a:ext cx="6840855" cy="1362710"/>
                      </a:xfrm>
                      <a:prstGeom prst="rect">
                        <a:avLst/>
                      </a:prstGeom>
                    </pic:spPr>
                  </pic:pic>
                </a:graphicData>
              </a:graphic>
            </wp:inline>
          </w:drawing>
        </w:r>
      </w:del>
    </w:p>
    <w:p w14:paraId="73A35579" w14:textId="0B44BA5B" w:rsidR="00206C3C" w:rsidRDefault="00206C3C">
      <w:pPr>
        <w:rPr>
          <w:ins w:id="1220" w:author="Sampathkumar Chinnaswamy" w:date="2023-07-05T12:16:00Z"/>
          <w:rFonts w:ascii="Arial" w:eastAsiaTheme="majorEastAsia" w:hAnsi="Arial" w:cstheme="majorBidi"/>
          <w:b/>
          <w:bCs/>
        </w:rPr>
      </w:pPr>
      <w:del w:id="1221" w:author="Sampathkumar Chinnaswamy" w:date="2023-07-05T12:18:00Z">
        <w:r w:rsidDel="00FE3D46">
          <w:rPr>
            <w:noProof/>
            <w:lang w:val="en-IN" w:eastAsia="en-IN"/>
          </w:rPr>
          <w:drawing>
            <wp:inline distT="0" distB="0" distL="0" distR="0" wp14:anchorId="40AFDE00" wp14:editId="66ADDFFE">
              <wp:extent cx="6571429" cy="3980952"/>
              <wp:effectExtent l="0" t="0" r="1270" b="63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2"/>
                      <a:stretch>
                        <a:fillRect/>
                      </a:stretch>
                    </pic:blipFill>
                    <pic:spPr>
                      <a:xfrm>
                        <a:off x="0" y="0"/>
                        <a:ext cx="6571429" cy="3980952"/>
                      </a:xfrm>
                      <a:prstGeom prst="rect">
                        <a:avLst/>
                      </a:prstGeom>
                    </pic:spPr>
                  </pic:pic>
                </a:graphicData>
              </a:graphic>
            </wp:inline>
          </w:drawing>
        </w:r>
      </w:del>
    </w:p>
    <w:tbl>
      <w:tblPr>
        <w:tblW w:w="9880" w:type="dxa"/>
        <w:tblInd w:w="-5" w:type="dxa"/>
        <w:tblLook w:val="04A0" w:firstRow="1" w:lastRow="0" w:firstColumn="1" w:lastColumn="0" w:noHBand="0" w:noVBand="1"/>
      </w:tblPr>
      <w:tblGrid>
        <w:gridCol w:w="1280"/>
        <w:gridCol w:w="5260"/>
        <w:gridCol w:w="3340"/>
      </w:tblGrid>
      <w:tr w:rsidR="00FE3D46" w:rsidRPr="00FE3D46" w14:paraId="106550CA" w14:textId="77777777" w:rsidTr="00FE3D46">
        <w:trPr>
          <w:trHeight w:val="300"/>
          <w:ins w:id="1222" w:author="Sampathkumar Chinnaswamy" w:date="2023-07-05T12:16:00Z"/>
        </w:trPr>
        <w:tc>
          <w:tcPr>
            <w:tcW w:w="1280" w:type="dxa"/>
            <w:tcBorders>
              <w:top w:val="single" w:sz="4" w:space="0" w:color="A6A6A6"/>
              <w:left w:val="single" w:sz="4" w:space="0" w:color="A6A6A6"/>
              <w:bottom w:val="single" w:sz="4" w:space="0" w:color="A6A6A6"/>
              <w:right w:val="single" w:sz="4" w:space="0" w:color="A6A6A6"/>
            </w:tcBorders>
            <w:shd w:val="clear" w:color="000000" w:fill="1F4E78"/>
            <w:noWrap/>
            <w:vAlign w:val="center"/>
            <w:hideMark/>
          </w:tcPr>
          <w:p w14:paraId="18CB66BA" w14:textId="77777777" w:rsidR="00FE3D46" w:rsidRPr="00FE3D46" w:rsidRDefault="00FE3D46" w:rsidP="00FE3D46">
            <w:pPr>
              <w:spacing w:after="0" w:line="240" w:lineRule="auto"/>
              <w:jc w:val="center"/>
              <w:rPr>
                <w:ins w:id="1223" w:author="Sampathkumar Chinnaswamy" w:date="2023-07-05T12:16:00Z"/>
                <w:rFonts w:ascii="Arial" w:eastAsia="Times New Roman" w:hAnsi="Arial" w:cs="Arial"/>
                <w:b/>
                <w:bCs/>
                <w:color w:val="DDEBF7"/>
                <w:sz w:val="16"/>
                <w:szCs w:val="16"/>
                <w:lang w:val="en-IN" w:eastAsia="en-IN"/>
              </w:rPr>
            </w:pPr>
            <w:ins w:id="1224" w:author="Sampathkumar Chinnaswamy" w:date="2023-07-05T12:16:00Z">
              <w:r w:rsidRPr="00FE3D46">
                <w:rPr>
                  <w:rFonts w:ascii="Arial" w:eastAsia="Times New Roman" w:hAnsi="Arial" w:cs="Arial"/>
                  <w:b/>
                  <w:bCs/>
                  <w:color w:val="DDEBF7"/>
                  <w:sz w:val="16"/>
                  <w:szCs w:val="16"/>
                  <w:lang w:val="en-IN" w:eastAsia="en-IN"/>
                </w:rPr>
                <w:t>ENDT NO.</w:t>
              </w:r>
            </w:ins>
          </w:p>
        </w:tc>
        <w:tc>
          <w:tcPr>
            <w:tcW w:w="5260" w:type="dxa"/>
            <w:tcBorders>
              <w:top w:val="single" w:sz="4" w:space="0" w:color="A6A6A6"/>
              <w:left w:val="nil"/>
              <w:bottom w:val="single" w:sz="4" w:space="0" w:color="A6A6A6"/>
              <w:right w:val="single" w:sz="4" w:space="0" w:color="A6A6A6"/>
            </w:tcBorders>
            <w:shd w:val="clear" w:color="000000" w:fill="1F4E78"/>
            <w:noWrap/>
            <w:vAlign w:val="center"/>
            <w:hideMark/>
          </w:tcPr>
          <w:p w14:paraId="4E30AC5C" w14:textId="77777777" w:rsidR="00FE3D46" w:rsidRPr="00FE3D46" w:rsidRDefault="00FE3D46" w:rsidP="00FE3D46">
            <w:pPr>
              <w:spacing w:after="0" w:line="240" w:lineRule="auto"/>
              <w:rPr>
                <w:ins w:id="1225" w:author="Sampathkumar Chinnaswamy" w:date="2023-07-05T12:16:00Z"/>
                <w:rFonts w:ascii="Arial" w:eastAsia="Times New Roman" w:hAnsi="Arial" w:cs="Arial"/>
                <w:b/>
                <w:bCs/>
                <w:color w:val="DDEBF7"/>
                <w:sz w:val="16"/>
                <w:szCs w:val="16"/>
                <w:lang w:val="en-IN" w:eastAsia="en-IN"/>
              </w:rPr>
            </w:pPr>
            <w:ins w:id="1226" w:author="Sampathkumar Chinnaswamy" w:date="2023-07-05T12:16:00Z">
              <w:r w:rsidRPr="00FE3D46">
                <w:rPr>
                  <w:rFonts w:ascii="Arial" w:eastAsia="Times New Roman" w:hAnsi="Arial" w:cs="Arial"/>
                  <w:b/>
                  <w:bCs/>
                  <w:color w:val="DDEBF7"/>
                  <w:sz w:val="16"/>
                  <w:szCs w:val="16"/>
                  <w:lang w:val="en-IN" w:eastAsia="en-IN"/>
                </w:rPr>
                <w:t>ENDORSEMENT TITLE</w:t>
              </w:r>
            </w:ins>
          </w:p>
        </w:tc>
        <w:tc>
          <w:tcPr>
            <w:tcW w:w="3340" w:type="dxa"/>
            <w:tcBorders>
              <w:top w:val="single" w:sz="4" w:space="0" w:color="A6A6A6"/>
              <w:left w:val="nil"/>
              <w:bottom w:val="single" w:sz="4" w:space="0" w:color="A6A6A6"/>
              <w:right w:val="single" w:sz="4" w:space="0" w:color="A6A6A6"/>
            </w:tcBorders>
            <w:shd w:val="clear" w:color="000000" w:fill="1F4E78"/>
            <w:noWrap/>
            <w:vAlign w:val="center"/>
            <w:hideMark/>
          </w:tcPr>
          <w:p w14:paraId="3C512781" w14:textId="77777777" w:rsidR="00FE3D46" w:rsidRPr="00FE3D46" w:rsidRDefault="00FE3D46" w:rsidP="00FE3D46">
            <w:pPr>
              <w:spacing w:after="0" w:line="240" w:lineRule="auto"/>
              <w:rPr>
                <w:ins w:id="1227" w:author="Sampathkumar Chinnaswamy" w:date="2023-07-05T12:16:00Z"/>
                <w:rFonts w:ascii="Arial" w:eastAsia="Times New Roman" w:hAnsi="Arial" w:cs="Arial"/>
                <w:b/>
                <w:bCs/>
                <w:color w:val="DDEBF7"/>
                <w:sz w:val="16"/>
                <w:szCs w:val="16"/>
                <w:lang w:val="en-IN" w:eastAsia="en-IN"/>
              </w:rPr>
            </w:pPr>
            <w:ins w:id="1228" w:author="Sampathkumar Chinnaswamy" w:date="2023-07-05T12:16:00Z">
              <w:r w:rsidRPr="00FE3D46">
                <w:rPr>
                  <w:rFonts w:ascii="Arial" w:eastAsia="Times New Roman" w:hAnsi="Arial" w:cs="Arial"/>
                  <w:b/>
                  <w:bCs/>
                  <w:color w:val="DDEBF7"/>
                  <w:sz w:val="16"/>
                  <w:szCs w:val="16"/>
                  <w:lang w:val="en-IN" w:eastAsia="en-IN"/>
                </w:rPr>
                <w:t>Remarks</w:t>
              </w:r>
            </w:ins>
          </w:p>
        </w:tc>
      </w:tr>
      <w:tr w:rsidR="00FE3D46" w:rsidRPr="00FE3D46" w14:paraId="25E5D9BE" w14:textId="77777777" w:rsidTr="00FE3D46">
        <w:trPr>
          <w:trHeight w:val="450"/>
          <w:ins w:id="1229" w:author="Sampathkumar Chinnaswamy" w:date="2023-07-05T12:16:00Z"/>
        </w:trPr>
        <w:tc>
          <w:tcPr>
            <w:tcW w:w="1280" w:type="dxa"/>
            <w:tcBorders>
              <w:top w:val="nil"/>
              <w:left w:val="single" w:sz="4" w:space="0" w:color="A6A6A6"/>
              <w:bottom w:val="single" w:sz="4" w:space="0" w:color="A6A6A6"/>
              <w:right w:val="single" w:sz="4" w:space="0" w:color="A6A6A6"/>
            </w:tcBorders>
            <w:shd w:val="clear" w:color="000000" w:fill="DDEBF7"/>
            <w:noWrap/>
            <w:vAlign w:val="center"/>
            <w:hideMark/>
          </w:tcPr>
          <w:p w14:paraId="19D90F74" w14:textId="77777777" w:rsidR="00FE3D46" w:rsidRPr="00FE3D46" w:rsidRDefault="00FE3D46" w:rsidP="00FE3D46">
            <w:pPr>
              <w:spacing w:after="0" w:line="240" w:lineRule="auto"/>
              <w:jc w:val="center"/>
              <w:rPr>
                <w:ins w:id="1230" w:author="Sampathkumar Chinnaswamy" w:date="2023-07-05T12:16:00Z"/>
                <w:rFonts w:ascii="Arial" w:eastAsia="Times New Roman" w:hAnsi="Arial" w:cs="Arial"/>
                <w:color w:val="1F4E78"/>
                <w:sz w:val="16"/>
                <w:szCs w:val="16"/>
                <w:lang w:val="en-IN" w:eastAsia="en-IN"/>
              </w:rPr>
            </w:pPr>
            <w:ins w:id="1231" w:author="Sampathkumar Chinnaswamy" w:date="2023-07-05T12:16:00Z">
              <w:r w:rsidRPr="00FE3D46">
                <w:rPr>
                  <w:rFonts w:ascii="Arial" w:eastAsia="Times New Roman" w:hAnsi="Arial" w:cs="Arial"/>
                  <w:color w:val="1F4E78"/>
                  <w:sz w:val="16"/>
                  <w:szCs w:val="16"/>
                  <w:lang w:val="en-IN" w:eastAsia="en-IN"/>
                </w:rPr>
                <w:t>MTD002B</w:t>
              </w:r>
            </w:ins>
          </w:p>
        </w:tc>
        <w:tc>
          <w:tcPr>
            <w:tcW w:w="5260" w:type="dxa"/>
            <w:tcBorders>
              <w:top w:val="nil"/>
              <w:left w:val="nil"/>
              <w:bottom w:val="single" w:sz="4" w:space="0" w:color="A6A6A6"/>
              <w:right w:val="single" w:sz="4" w:space="0" w:color="A6A6A6"/>
            </w:tcBorders>
            <w:shd w:val="clear" w:color="000000" w:fill="DDEBF7"/>
            <w:vAlign w:val="center"/>
            <w:hideMark/>
          </w:tcPr>
          <w:p w14:paraId="3732A637" w14:textId="77777777" w:rsidR="00FE3D46" w:rsidRPr="00FE3D46" w:rsidRDefault="00FE3D46" w:rsidP="00FE3D46">
            <w:pPr>
              <w:spacing w:after="0" w:line="240" w:lineRule="auto"/>
              <w:rPr>
                <w:ins w:id="1232" w:author="Sampathkumar Chinnaswamy" w:date="2023-07-05T12:16:00Z"/>
                <w:rFonts w:ascii="Arial" w:eastAsia="Times New Roman" w:hAnsi="Arial" w:cs="Arial"/>
                <w:color w:val="1F4E78"/>
                <w:sz w:val="16"/>
                <w:szCs w:val="16"/>
                <w:lang w:val="en-IN" w:eastAsia="en-IN"/>
              </w:rPr>
            </w:pPr>
            <w:ins w:id="1233" w:author="Sampathkumar Chinnaswamy" w:date="2023-07-05T12:16:00Z">
              <w:r w:rsidRPr="00FE3D46">
                <w:rPr>
                  <w:rFonts w:ascii="Arial" w:eastAsia="Times New Roman" w:hAnsi="Arial" w:cs="Arial"/>
                  <w:color w:val="1F4E78"/>
                  <w:sz w:val="16"/>
                  <w:szCs w:val="16"/>
                  <w:lang w:val="en-IN" w:eastAsia="en-IN"/>
                </w:rPr>
                <w:t>Waiver of Compulsory Excess for Unnamed Driver – Private Car for Private Use (Non-Tariff)</w:t>
              </w:r>
            </w:ins>
          </w:p>
        </w:tc>
        <w:tc>
          <w:tcPr>
            <w:tcW w:w="3340" w:type="dxa"/>
            <w:vMerge w:val="restart"/>
            <w:tcBorders>
              <w:top w:val="nil"/>
              <w:left w:val="single" w:sz="4" w:space="0" w:color="A6A6A6"/>
              <w:bottom w:val="single" w:sz="4" w:space="0" w:color="A6A6A6"/>
              <w:right w:val="single" w:sz="4" w:space="0" w:color="A6A6A6"/>
            </w:tcBorders>
            <w:shd w:val="clear" w:color="000000" w:fill="DDEBF7"/>
            <w:noWrap/>
            <w:vAlign w:val="center"/>
            <w:hideMark/>
          </w:tcPr>
          <w:p w14:paraId="2D1F53FD" w14:textId="77777777" w:rsidR="00FE3D46" w:rsidRPr="00FE3D46" w:rsidRDefault="00FE3D46" w:rsidP="00FE3D46">
            <w:pPr>
              <w:spacing w:after="0" w:line="240" w:lineRule="auto"/>
              <w:rPr>
                <w:ins w:id="1234" w:author="Sampathkumar Chinnaswamy" w:date="2023-07-05T12:16:00Z"/>
                <w:rFonts w:ascii="Arial" w:eastAsia="Times New Roman" w:hAnsi="Arial" w:cs="Arial"/>
                <w:color w:val="1F4E78"/>
                <w:sz w:val="16"/>
                <w:szCs w:val="16"/>
                <w:lang w:val="en-IN" w:eastAsia="en-IN"/>
              </w:rPr>
            </w:pPr>
            <w:ins w:id="1235" w:author="Sampathkumar Chinnaswamy" w:date="2023-07-05T12:16:00Z">
              <w:r w:rsidRPr="00FE3D46">
                <w:rPr>
                  <w:rFonts w:ascii="Arial" w:eastAsia="Times New Roman" w:hAnsi="Arial" w:cs="Arial"/>
                  <w:color w:val="1F4E78"/>
                  <w:sz w:val="16"/>
                  <w:szCs w:val="16"/>
                  <w:lang w:val="en-IN" w:eastAsia="en-IN"/>
                </w:rPr>
                <w:t xml:space="preserve">Contribution charge in Basic contribution </w:t>
              </w:r>
            </w:ins>
          </w:p>
        </w:tc>
      </w:tr>
      <w:tr w:rsidR="00FE3D46" w:rsidRPr="00FE3D46" w14:paraId="69E2FC80" w14:textId="77777777" w:rsidTr="00FE3D46">
        <w:trPr>
          <w:trHeight w:val="450"/>
          <w:ins w:id="1236" w:author="Sampathkumar Chinnaswamy" w:date="2023-07-05T12:16:00Z"/>
        </w:trPr>
        <w:tc>
          <w:tcPr>
            <w:tcW w:w="1280" w:type="dxa"/>
            <w:tcBorders>
              <w:top w:val="nil"/>
              <w:left w:val="single" w:sz="4" w:space="0" w:color="A6A6A6"/>
              <w:bottom w:val="single" w:sz="4" w:space="0" w:color="A6A6A6"/>
              <w:right w:val="single" w:sz="4" w:space="0" w:color="A6A6A6"/>
            </w:tcBorders>
            <w:shd w:val="clear" w:color="000000" w:fill="DDEBF7"/>
            <w:noWrap/>
            <w:vAlign w:val="center"/>
            <w:hideMark/>
          </w:tcPr>
          <w:p w14:paraId="7DDF16C6" w14:textId="77777777" w:rsidR="00FE3D46" w:rsidRPr="00FE3D46" w:rsidRDefault="00FE3D46" w:rsidP="00FE3D46">
            <w:pPr>
              <w:spacing w:after="0" w:line="240" w:lineRule="auto"/>
              <w:jc w:val="center"/>
              <w:rPr>
                <w:ins w:id="1237" w:author="Sampathkumar Chinnaswamy" w:date="2023-07-05T12:16:00Z"/>
                <w:rFonts w:ascii="Arial" w:eastAsia="Times New Roman" w:hAnsi="Arial" w:cs="Arial"/>
                <w:color w:val="1F4E78"/>
                <w:sz w:val="16"/>
                <w:szCs w:val="16"/>
                <w:lang w:val="en-IN" w:eastAsia="en-IN"/>
              </w:rPr>
            </w:pPr>
            <w:ins w:id="1238" w:author="Sampathkumar Chinnaswamy" w:date="2023-07-05T12:16:00Z">
              <w:r w:rsidRPr="00FE3D46">
                <w:rPr>
                  <w:rFonts w:ascii="Arial" w:eastAsia="Times New Roman" w:hAnsi="Arial" w:cs="Arial"/>
                  <w:color w:val="1F4E78"/>
                  <w:sz w:val="16"/>
                  <w:szCs w:val="16"/>
                  <w:lang w:val="en-IN" w:eastAsia="en-IN"/>
                </w:rPr>
                <w:t>MTD004B</w:t>
              </w:r>
            </w:ins>
          </w:p>
        </w:tc>
        <w:tc>
          <w:tcPr>
            <w:tcW w:w="5260" w:type="dxa"/>
            <w:tcBorders>
              <w:top w:val="nil"/>
              <w:left w:val="nil"/>
              <w:bottom w:val="single" w:sz="4" w:space="0" w:color="A6A6A6"/>
              <w:right w:val="single" w:sz="4" w:space="0" w:color="A6A6A6"/>
            </w:tcBorders>
            <w:shd w:val="clear" w:color="000000" w:fill="DDEBF7"/>
            <w:vAlign w:val="center"/>
            <w:hideMark/>
          </w:tcPr>
          <w:p w14:paraId="7279B871" w14:textId="77777777" w:rsidR="00FE3D46" w:rsidRPr="00FE3D46" w:rsidRDefault="00FE3D46" w:rsidP="00FE3D46">
            <w:pPr>
              <w:spacing w:after="0" w:line="240" w:lineRule="auto"/>
              <w:rPr>
                <w:ins w:id="1239" w:author="Sampathkumar Chinnaswamy" w:date="2023-07-05T12:16:00Z"/>
                <w:rFonts w:ascii="Arial" w:eastAsia="Times New Roman" w:hAnsi="Arial" w:cs="Arial"/>
                <w:color w:val="1F4E78"/>
                <w:sz w:val="16"/>
                <w:szCs w:val="16"/>
                <w:lang w:val="en-IN" w:eastAsia="en-IN"/>
              </w:rPr>
            </w:pPr>
            <w:ins w:id="1240" w:author="Sampathkumar Chinnaswamy" w:date="2023-07-05T12:16:00Z">
              <w:r w:rsidRPr="00FE3D46">
                <w:rPr>
                  <w:rFonts w:ascii="Arial" w:eastAsia="Times New Roman" w:hAnsi="Arial" w:cs="Arial"/>
                  <w:color w:val="1F4E78"/>
                  <w:sz w:val="16"/>
                  <w:szCs w:val="16"/>
                  <w:lang w:val="en-IN" w:eastAsia="en-IN"/>
                </w:rPr>
                <w:t>Complimentary Personal Accident Cover for Participant (Private Car for Private Use) (Non-Tariff)</w:t>
              </w:r>
            </w:ins>
          </w:p>
        </w:tc>
        <w:tc>
          <w:tcPr>
            <w:tcW w:w="3340" w:type="dxa"/>
            <w:vMerge/>
            <w:tcBorders>
              <w:top w:val="nil"/>
              <w:left w:val="single" w:sz="4" w:space="0" w:color="A6A6A6"/>
              <w:bottom w:val="single" w:sz="4" w:space="0" w:color="A6A6A6"/>
              <w:right w:val="single" w:sz="4" w:space="0" w:color="A6A6A6"/>
            </w:tcBorders>
            <w:vAlign w:val="center"/>
            <w:hideMark/>
          </w:tcPr>
          <w:p w14:paraId="42A5B379" w14:textId="77777777" w:rsidR="00FE3D46" w:rsidRPr="00FE3D46" w:rsidRDefault="00FE3D46" w:rsidP="00FE3D46">
            <w:pPr>
              <w:spacing w:after="0" w:line="240" w:lineRule="auto"/>
              <w:rPr>
                <w:ins w:id="1241" w:author="Sampathkumar Chinnaswamy" w:date="2023-07-05T12:16:00Z"/>
                <w:rFonts w:ascii="Arial" w:eastAsia="Times New Roman" w:hAnsi="Arial" w:cs="Arial"/>
                <w:color w:val="1F4E78"/>
                <w:sz w:val="16"/>
                <w:szCs w:val="16"/>
                <w:lang w:val="en-IN" w:eastAsia="en-IN"/>
              </w:rPr>
            </w:pPr>
          </w:p>
        </w:tc>
      </w:tr>
      <w:tr w:rsidR="00FE3D46" w:rsidRPr="00FE3D46" w14:paraId="1B830040" w14:textId="77777777" w:rsidTr="00FE3D46">
        <w:trPr>
          <w:trHeight w:val="300"/>
          <w:ins w:id="1242" w:author="Sampathkumar Chinnaswamy" w:date="2023-07-05T12:16:00Z"/>
        </w:trPr>
        <w:tc>
          <w:tcPr>
            <w:tcW w:w="1280" w:type="dxa"/>
            <w:tcBorders>
              <w:top w:val="nil"/>
              <w:left w:val="single" w:sz="4" w:space="0" w:color="A6A6A6"/>
              <w:bottom w:val="single" w:sz="4" w:space="0" w:color="A6A6A6"/>
              <w:right w:val="single" w:sz="4" w:space="0" w:color="A6A6A6"/>
            </w:tcBorders>
            <w:shd w:val="clear" w:color="000000" w:fill="DDEBF7"/>
            <w:noWrap/>
            <w:vAlign w:val="center"/>
            <w:hideMark/>
          </w:tcPr>
          <w:p w14:paraId="43FDA8A5" w14:textId="77777777" w:rsidR="00FE3D46" w:rsidRPr="00FE3D46" w:rsidRDefault="00FE3D46" w:rsidP="00FE3D46">
            <w:pPr>
              <w:spacing w:after="0" w:line="240" w:lineRule="auto"/>
              <w:jc w:val="center"/>
              <w:rPr>
                <w:ins w:id="1243" w:author="Sampathkumar Chinnaswamy" w:date="2023-07-05T12:16:00Z"/>
                <w:rFonts w:ascii="Arial" w:eastAsia="Times New Roman" w:hAnsi="Arial" w:cs="Arial"/>
                <w:color w:val="1F4E78"/>
                <w:sz w:val="16"/>
                <w:szCs w:val="16"/>
                <w:lang w:val="en-IN" w:eastAsia="en-IN"/>
              </w:rPr>
            </w:pPr>
            <w:ins w:id="1244" w:author="Sampathkumar Chinnaswamy" w:date="2023-07-05T12:16:00Z">
              <w:r w:rsidRPr="00FE3D46">
                <w:rPr>
                  <w:rFonts w:ascii="Arial" w:eastAsia="Times New Roman" w:hAnsi="Arial" w:cs="Arial"/>
                  <w:color w:val="1F4E78"/>
                  <w:sz w:val="16"/>
                  <w:szCs w:val="16"/>
                  <w:lang w:val="en-IN" w:eastAsia="en-IN"/>
                </w:rPr>
                <w:t>MTD006A</w:t>
              </w:r>
            </w:ins>
          </w:p>
        </w:tc>
        <w:tc>
          <w:tcPr>
            <w:tcW w:w="5260" w:type="dxa"/>
            <w:tcBorders>
              <w:top w:val="nil"/>
              <w:left w:val="nil"/>
              <w:bottom w:val="single" w:sz="4" w:space="0" w:color="A6A6A6"/>
              <w:right w:val="single" w:sz="4" w:space="0" w:color="A6A6A6"/>
            </w:tcBorders>
            <w:shd w:val="clear" w:color="000000" w:fill="DDEBF7"/>
            <w:vAlign w:val="center"/>
            <w:hideMark/>
          </w:tcPr>
          <w:p w14:paraId="753B9C3A" w14:textId="77777777" w:rsidR="00FE3D46" w:rsidRPr="00FE3D46" w:rsidRDefault="00FE3D46" w:rsidP="00FE3D46">
            <w:pPr>
              <w:spacing w:after="0" w:line="240" w:lineRule="auto"/>
              <w:rPr>
                <w:ins w:id="1245" w:author="Sampathkumar Chinnaswamy" w:date="2023-07-05T12:16:00Z"/>
                <w:rFonts w:ascii="Arial" w:eastAsia="Times New Roman" w:hAnsi="Arial" w:cs="Arial"/>
                <w:color w:val="1F4E78"/>
                <w:sz w:val="16"/>
                <w:szCs w:val="16"/>
                <w:lang w:val="en-IN" w:eastAsia="en-IN"/>
              </w:rPr>
            </w:pPr>
            <w:ins w:id="1246" w:author="Sampathkumar Chinnaswamy" w:date="2023-07-05T12:16:00Z">
              <w:r w:rsidRPr="00FE3D46">
                <w:rPr>
                  <w:rFonts w:ascii="Arial" w:eastAsia="Times New Roman" w:hAnsi="Arial" w:cs="Arial"/>
                  <w:color w:val="1F4E78"/>
                  <w:sz w:val="16"/>
                  <w:szCs w:val="16"/>
                  <w:lang w:val="en-IN" w:eastAsia="en-IN"/>
                </w:rPr>
                <w:t>Transportation Fee Reimbursement (Non-Tariff)</w:t>
              </w:r>
            </w:ins>
          </w:p>
        </w:tc>
        <w:tc>
          <w:tcPr>
            <w:tcW w:w="3340" w:type="dxa"/>
            <w:vMerge/>
            <w:tcBorders>
              <w:top w:val="nil"/>
              <w:left w:val="single" w:sz="4" w:space="0" w:color="A6A6A6"/>
              <w:bottom w:val="single" w:sz="4" w:space="0" w:color="A6A6A6"/>
              <w:right w:val="single" w:sz="4" w:space="0" w:color="A6A6A6"/>
            </w:tcBorders>
            <w:vAlign w:val="center"/>
            <w:hideMark/>
          </w:tcPr>
          <w:p w14:paraId="0AE5588E" w14:textId="77777777" w:rsidR="00FE3D46" w:rsidRPr="00FE3D46" w:rsidRDefault="00FE3D46" w:rsidP="00FE3D46">
            <w:pPr>
              <w:spacing w:after="0" w:line="240" w:lineRule="auto"/>
              <w:rPr>
                <w:ins w:id="1247" w:author="Sampathkumar Chinnaswamy" w:date="2023-07-05T12:16:00Z"/>
                <w:rFonts w:ascii="Arial" w:eastAsia="Times New Roman" w:hAnsi="Arial" w:cs="Arial"/>
                <w:color w:val="1F4E78"/>
                <w:sz w:val="16"/>
                <w:szCs w:val="16"/>
                <w:lang w:val="en-IN" w:eastAsia="en-IN"/>
              </w:rPr>
            </w:pPr>
          </w:p>
        </w:tc>
      </w:tr>
      <w:tr w:rsidR="00FE3D46" w:rsidRPr="00FE3D46" w14:paraId="3E9C3FB4" w14:textId="77777777" w:rsidTr="00FE3D46">
        <w:trPr>
          <w:trHeight w:val="300"/>
          <w:ins w:id="1248" w:author="Sampathkumar Chinnaswamy" w:date="2023-07-05T12:16:00Z"/>
        </w:trPr>
        <w:tc>
          <w:tcPr>
            <w:tcW w:w="1280" w:type="dxa"/>
            <w:tcBorders>
              <w:top w:val="nil"/>
              <w:left w:val="single" w:sz="4" w:space="0" w:color="A6A6A6"/>
              <w:bottom w:val="single" w:sz="4" w:space="0" w:color="A6A6A6"/>
              <w:right w:val="single" w:sz="4" w:space="0" w:color="A6A6A6"/>
            </w:tcBorders>
            <w:shd w:val="clear" w:color="000000" w:fill="DDEBF7"/>
            <w:noWrap/>
            <w:vAlign w:val="center"/>
            <w:hideMark/>
          </w:tcPr>
          <w:p w14:paraId="0BAD67BA" w14:textId="77777777" w:rsidR="00FE3D46" w:rsidRPr="00FE3D46" w:rsidRDefault="00FE3D46" w:rsidP="00FE3D46">
            <w:pPr>
              <w:spacing w:after="0" w:line="240" w:lineRule="auto"/>
              <w:jc w:val="center"/>
              <w:rPr>
                <w:ins w:id="1249" w:author="Sampathkumar Chinnaswamy" w:date="2023-07-05T12:16:00Z"/>
                <w:rFonts w:ascii="Arial" w:eastAsia="Times New Roman" w:hAnsi="Arial" w:cs="Arial"/>
                <w:color w:val="1F4E78"/>
                <w:sz w:val="16"/>
                <w:szCs w:val="16"/>
                <w:lang w:val="en-IN" w:eastAsia="en-IN"/>
              </w:rPr>
            </w:pPr>
            <w:ins w:id="1250" w:author="Sampathkumar Chinnaswamy" w:date="2023-07-05T12:16:00Z">
              <w:r w:rsidRPr="00FE3D46">
                <w:rPr>
                  <w:rFonts w:ascii="Arial" w:eastAsia="Times New Roman" w:hAnsi="Arial" w:cs="Arial"/>
                  <w:color w:val="1F4E78"/>
                  <w:sz w:val="16"/>
                  <w:szCs w:val="16"/>
                  <w:lang w:val="en-IN" w:eastAsia="en-IN"/>
                </w:rPr>
                <w:t>MTD007A</w:t>
              </w:r>
            </w:ins>
          </w:p>
        </w:tc>
        <w:tc>
          <w:tcPr>
            <w:tcW w:w="5260" w:type="dxa"/>
            <w:tcBorders>
              <w:top w:val="nil"/>
              <w:left w:val="nil"/>
              <w:bottom w:val="single" w:sz="4" w:space="0" w:color="A6A6A6"/>
              <w:right w:val="single" w:sz="4" w:space="0" w:color="A6A6A6"/>
            </w:tcBorders>
            <w:shd w:val="clear" w:color="000000" w:fill="DDEBF7"/>
            <w:noWrap/>
            <w:vAlign w:val="center"/>
            <w:hideMark/>
          </w:tcPr>
          <w:p w14:paraId="16710132" w14:textId="77777777" w:rsidR="00FE3D46" w:rsidRPr="00FE3D46" w:rsidRDefault="00FE3D46" w:rsidP="00FE3D46">
            <w:pPr>
              <w:spacing w:after="0" w:line="240" w:lineRule="auto"/>
              <w:rPr>
                <w:ins w:id="1251" w:author="Sampathkumar Chinnaswamy" w:date="2023-07-05T12:16:00Z"/>
                <w:rFonts w:ascii="Arial" w:eastAsia="Times New Roman" w:hAnsi="Arial" w:cs="Arial"/>
                <w:color w:val="1F4E78"/>
                <w:sz w:val="16"/>
                <w:szCs w:val="16"/>
                <w:lang w:val="en-IN" w:eastAsia="en-IN"/>
              </w:rPr>
            </w:pPr>
            <w:ins w:id="1252" w:author="Sampathkumar Chinnaswamy" w:date="2023-07-05T12:16:00Z">
              <w:r w:rsidRPr="00FE3D46">
                <w:rPr>
                  <w:rFonts w:ascii="Arial" w:eastAsia="Times New Roman" w:hAnsi="Arial" w:cs="Arial"/>
                  <w:color w:val="1F4E78"/>
                  <w:sz w:val="16"/>
                  <w:szCs w:val="16"/>
                  <w:lang w:val="en-IN" w:eastAsia="en-IN"/>
                </w:rPr>
                <w:t>Waiver of Betterment (Non-Tariff)</w:t>
              </w:r>
            </w:ins>
          </w:p>
        </w:tc>
        <w:tc>
          <w:tcPr>
            <w:tcW w:w="3340" w:type="dxa"/>
            <w:tcBorders>
              <w:top w:val="nil"/>
              <w:left w:val="nil"/>
              <w:bottom w:val="single" w:sz="4" w:space="0" w:color="A6A6A6"/>
              <w:right w:val="single" w:sz="4" w:space="0" w:color="A6A6A6"/>
            </w:tcBorders>
            <w:shd w:val="clear" w:color="000000" w:fill="DDEBF7"/>
            <w:noWrap/>
            <w:vAlign w:val="center"/>
            <w:hideMark/>
          </w:tcPr>
          <w:p w14:paraId="08479E9A" w14:textId="77777777" w:rsidR="00FE3D46" w:rsidRPr="00FE3D46" w:rsidRDefault="00FE3D46" w:rsidP="00FE3D46">
            <w:pPr>
              <w:spacing w:after="0" w:line="240" w:lineRule="auto"/>
              <w:rPr>
                <w:ins w:id="1253" w:author="Sampathkumar Chinnaswamy" w:date="2023-07-05T12:16:00Z"/>
                <w:rFonts w:ascii="Arial" w:eastAsia="Times New Roman" w:hAnsi="Arial" w:cs="Arial"/>
                <w:color w:val="1F4E78"/>
                <w:sz w:val="16"/>
                <w:szCs w:val="16"/>
                <w:lang w:val="en-IN" w:eastAsia="en-IN"/>
              </w:rPr>
            </w:pPr>
            <w:ins w:id="1254" w:author="Sampathkumar Chinnaswamy" w:date="2023-07-05T12:16:00Z">
              <w:r w:rsidRPr="00FE3D46">
                <w:rPr>
                  <w:rFonts w:ascii="Arial" w:eastAsia="Times New Roman" w:hAnsi="Arial" w:cs="Arial"/>
                  <w:color w:val="1F4E78"/>
                  <w:sz w:val="16"/>
                  <w:szCs w:val="16"/>
                  <w:lang w:val="en-IN" w:eastAsia="en-IN"/>
                </w:rPr>
                <w:t>Optional with additional contribution charge.</w:t>
              </w:r>
            </w:ins>
          </w:p>
        </w:tc>
      </w:tr>
    </w:tbl>
    <w:p w14:paraId="0D861AF7" w14:textId="77777777" w:rsidR="00FE3D46" w:rsidRPr="000217DE" w:rsidRDefault="00FE3D46">
      <w:pPr>
        <w:rPr>
          <w:rFonts w:ascii="Arial" w:eastAsiaTheme="majorEastAsia" w:hAnsi="Arial" w:cstheme="majorBidi"/>
          <w:b/>
          <w:bCs/>
        </w:rPr>
      </w:pPr>
    </w:p>
    <w:p w14:paraId="5BE60E5C" w14:textId="20C80A69" w:rsidR="00A52DAA" w:rsidRDefault="00A44EC4" w:rsidP="00A52DAA">
      <w:pPr>
        <w:pStyle w:val="Heading4"/>
      </w:pPr>
      <w:bookmarkStart w:id="1255" w:name="_Wakalah_Fee_Commission,"/>
      <w:bookmarkEnd w:id="1255"/>
      <w:proofErr w:type="spellStart"/>
      <w:ins w:id="1256" w:author="Sampathkumar Chinnaswamy" w:date="2023-06-25T15:53:00Z">
        <w:r>
          <w:t>Wakalah</w:t>
        </w:r>
        <w:proofErr w:type="spellEnd"/>
        <w:r>
          <w:t xml:space="preserve"> Fee </w:t>
        </w:r>
      </w:ins>
      <w:commentRangeStart w:id="1257"/>
      <w:commentRangeStart w:id="1258"/>
      <w:r w:rsidR="00A52DAA">
        <w:t>Commission</w:t>
      </w:r>
      <w:del w:id="1259" w:author="Sampathkumar Chinnaswamy" w:date="2023-06-25T15:53:00Z">
        <w:r w:rsidR="00A52DAA" w:rsidDel="00A44EC4">
          <w:delText xml:space="preserve"> / Discount</w:delText>
        </w:r>
      </w:del>
      <w:ins w:id="1260" w:author="Sampathkumar Chinnaswamy" w:date="2023-06-23T12:12:00Z">
        <w:r w:rsidR="00766A10">
          <w:t xml:space="preserve">, </w:t>
        </w:r>
      </w:ins>
      <w:del w:id="1261" w:author="Sampathkumar Chinnaswamy" w:date="2023-06-23T12:12:00Z">
        <w:r w:rsidR="00A52DAA" w:rsidDel="00766A10">
          <w:delText xml:space="preserve"> and </w:delText>
        </w:r>
      </w:del>
      <w:del w:id="1262" w:author="Sampathkumar Chinnaswamy" w:date="2023-06-25T15:53:00Z">
        <w:r w:rsidR="00A52DAA" w:rsidDel="00A44EC4">
          <w:delText xml:space="preserve">Minimum </w:delText>
        </w:r>
        <w:r w:rsidR="004F0F98" w:rsidDel="00A44EC4">
          <w:delText>Contribution</w:delText>
        </w:r>
        <w:r w:rsidR="00A52DAA" w:rsidDel="00A44EC4">
          <w:delText xml:space="preserve"> </w:delText>
        </w:r>
      </w:del>
      <w:proofErr w:type="spellStart"/>
      <w:ins w:id="1263" w:author="Sampathkumar Chinnaswamy" w:date="2023-06-23T11:46:00Z">
        <w:r w:rsidR="005122E7">
          <w:t>Wakalah</w:t>
        </w:r>
        <w:proofErr w:type="spellEnd"/>
        <w:r w:rsidR="005122E7">
          <w:t xml:space="preserve"> fee</w:t>
        </w:r>
      </w:ins>
      <w:ins w:id="1264" w:author="Sampathkumar Chinnaswamy" w:date="2023-06-25T15:53:00Z">
        <w:r>
          <w:t xml:space="preserve"> Management Expenses and Minimum Contribution</w:t>
        </w:r>
      </w:ins>
    </w:p>
    <w:p w14:paraId="0C877D24" w14:textId="77777777" w:rsidR="00046C1C" w:rsidRDefault="0033551B" w:rsidP="00046C1C">
      <w:pPr>
        <w:spacing w:after="0"/>
        <w:rPr>
          <w:ins w:id="1265" w:author="Sampathkumar Chinnaswamy" w:date="2023-06-27T09:58:00Z"/>
        </w:rPr>
      </w:pPr>
      <w:r>
        <w:t xml:space="preserve">For </w:t>
      </w:r>
      <w:proofErr w:type="spellStart"/>
      <w:ins w:id="1266" w:author="Sampathkumar Chinnaswamy" w:date="2023-06-25T15:52:00Z">
        <w:r w:rsidR="00A44EC4">
          <w:t>Wakalah</w:t>
        </w:r>
        <w:proofErr w:type="spellEnd"/>
        <w:r w:rsidR="00A44EC4">
          <w:t xml:space="preserve"> Fee </w:t>
        </w:r>
      </w:ins>
      <w:r w:rsidR="00667F6A">
        <w:t>Commission</w:t>
      </w:r>
      <w:ins w:id="1267" w:author="Sampathkumar Chinnaswamy" w:date="2023-06-25T15:52:00Z">
        <w:r w:rsidR="00A44EC4">
          <w:t xml:space="preserve">, </w:t>
        </w:r>
      </w:ins>
      <w:del w:id="1268" w:author="Sampathkumar Chinnaswamy" w:date="2023-06-25T15:52:00Z">
        <w:r w:rsidR="00667F6A" w:rsidDel="00A44EC4">
          <w:delText xml:space="preserve"> / </w:delText>
        </w:r>
      </w:del>
      <w:del w:id="1269" w:author="Sampathkumar Chinnaswamy" w:date="2023-06-25T15:54:00Z">
        <w:r w:rsidR="00667F6A" w:rsidDel="00407F93">
          <w:delText xml:space="preserve">Min </w:delText>
        </w:r>
        <w:r w:rsidR="004F0F98" w:rsidDel="00407F93">
          <w:delText>Contribution</w:delText>
        </w:r>
      </w:del>
      <w:proofErr w:type="spellStart"/>
      <w:ins w:id="1270" w:author="Sampathkumar Chinnaswamy" w:date="2023-06-25T15:52:00Z">
        <w:r w:rsidR="00A44EC4">
          <w:t>Wakalah</w:t>
        </w:r>
        <w:proofErr w:type="spellEnd"/>
        <w:r w:rsidR="00A44EC4">
          <w:t xml:space="preserve"> Fee Management Expenses </w:t>
        </w:r>
      </w:ins>
      <w:ins w:id="1271" w:author="Sampathkumar Chinnaswamy" w:date="2023-06-25T15:54:00Z">
        <w:r w:rsidR="00407F93">
          <w:t xml:space="preserve">and Min Contribution, </w:t>
        </w:r>
      </w:ins>
      <w:del w:id="1272" w:author="Sampathkumar Chinnaswamy" w:date="2023-06-25T15:52:00Z">
        <w:r w:rsidR="00667F6A" w:rsidDel="00A44EC4">
          <w:delText xml:space="preserve">, </w:delText>
        </w:r>
      </w:del>
      <w:r w:rsidR="00667F6A">
        <w:t xml:space="preserve">Pricing Serial Number is common for all Vehicle Types across Motor. </w:t>
      </w:r>
    </w:p>
    <w:p w14:paraId="4150B1DC" w14:textId="77777777" w:rsidR="00046C1C" w:rsidRDefault="00667F6A" w:rsidP="00046C1C">
      <w:pPr>
        <w:spacing w:after="0"/>
        <w:rPr>
          <w:ins w:id="1273" w:author="Sampathkumar Chinnaswamy" w:date="2023-06-27T09:58:00Z"/>
        </w:rPr>
      </w:pPr>
      <w:r>
        <w:lastRenderedPageBreak/>
        <w:t>Within the Pricing Serial Number for all Vehicle Types same Commission or for different vehicle Types different commission can be defined.</w:t>
      </w:r>
      <w:r w:rsidRPr="00667F6A">
        <w:t xml:space="preserve"> </w:t>
      </w:r>
    </w:p>
    <w:p w14:paraId="34BC3EAB" w14:textId="4FC42BA6" w:rsidR="00046C1C" w:rsidRDefault="00667F6A" w:rsidP="00046C1C">
      <w:pPr>
        <w:spacing w:after="0"/>
        <w:rPr>
          <w:ins w:id="1274" w:author="Sampathkumar Chinnaswamy" w:date="2023-06-27T09:58:00Z"/>
        </w:rPr>
      </w:pPr>
      <w:r>
        <w:t xml:space="preserve">Within the Pricing Serial Number for all Vehicle Types same Min </w:t>
      </w:r>
      <w:r w:rsidR="004F0F98">
        <w:t>Contribution</w:t>
      </w:r>
      <w:r>
        <w:t xml:space="preserve"> or for different vehicle Types different Min </w:t>
      </w:r>
      <w:r w:rsidR="004F0F98">
        <w:t>Contribution</w:t>
      </w:r>
      <w:r>
        <w:t xml:space="preserve"> can be defined.</w:t>
      </w:r>
      <w:commentRangeEnd w:id="1257"/>
      <w:r w:rsidR="00D17EB2">
        <w:rPr>
          <w:rStyle w:val="CommentReference"/>
        </w:rPr>
        <w:commentReference w:id="1257"/>
      </w:r>
      <w:commentRangeEnd w:id="1258"/>
    </w:p>
    <w:p w14:paraId="2CAC5409" w14:textId="137B3C29" w:rsidR="00667F6A" w:rsidRDefault="00046C1C" w:rsidP="00667F6A">
      <w:ins w:id="1275" w:author="Sampathkumar Chinnaswamy" w:date="2023-06-27T09:58:00Z">
        <w:r>
          <w:t xml:space="preserve">Based on the </w:t>
        </w:r>
      </w:ins>
      <w:r w:rsidR="00766A10">
        <w:rPr>
          <w:rStyle w:val="CommentReference"/>
        </w:rPr>
        <w:commentReference w:id="1258"/>
      </w:r>
      <w:ins w:id="1276" w:author="Sampathkumar Chinnaswamy" w:date="2023-06-27T09:58:00Z">
        <w:r w:rsidRPr="00046C1C">
          <w:t xml:space="preserve"> </w:t>
        </w:r>
        <w:r>
          <w:t xml:space="preserve">sum covered, vehicle age, etc., </w:t>
        </w:r>
        <w:proofErr w:type="spellStart"/>
        <w:r>
          <w:t>Wakalah</w:t>
        </w:r>
        <w:proofErr w:type="spellEnd"/>
        <w:r>
          <w:t xml:space="preserve"> fee can be </w:t>
        </w:r>
      </w:ins>
      <w:ins w:id="1277" w:author="Sampathkumar Chinnaswamy" w:date="2023-06-27T09:59:00Z">
        <w:r>
          <w:t xml:space="preserve">maintained. </w:t>
        </w:r>
      </w:ins>
    </w:p>
    <w:p w14:paraId="739D7126" w14:textId="173891A5" w:rsidR="00A52DAA" w:rsidRDefault="00A52DAA" w:rsidP="00A52DAA">
      <w:del w:id="1278" w:author="Sampathkumar Chinnaswamy" w:date="2023-06-25T15:56:00Z">
        <w:r w:rsidDel="00407F93">
          <w:rPr>
            <w:noProof/>
            <w:lang w:val="en-IN" w:eastAsia="en-IN"/>
          </w:rPr>
          <w:drawing>
            <wp:inline distT="0" distB="0" distL="0" distR="0" wp14:anchorId="597CAA65" wp14:editId="4D5B1C40">
              <wp:extent cx="4257675" cy="962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57675" cy="962025"/>
                      </a:xfrm>
                      <a:prstGeom prst="rect">
                        <a:avLst/>
                      </a:prstGeom>
                    </pic:spPr>
                  </pic:pic>
                </a:graphicData>
              </a:graphic>
            </wp:inline>
          </w:drawing>
        </w:r>
      </w:del>
      <w:ins w:id="1279" w:author="Sampathkumar Chinnaswamy" w:date="2023-06-25T15:56:00Z">
        <w:r w:rsidR="00407F93" w:rsidRPr="00407F93">
          <w:t xml:space="preserve"> </w:t>
        </w:r>
        <w:r w:rsidR="00407F93" w:rsidRPr="00407F93">
          <w:rPr>
            <w:noProof/>
            <w:lang w:val="en-IN" w:eastAsia="en-IN"/>
          </w:rPr>
          <w:drawing>
            <wp:inline distT="0" distB="0" distL="0" distR="0" wp14:anchorId="1980F950" wp14:editId="5F1201AC">
              <wp:extent cx="3648035" cy="1023815"/>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89230" cy="1035376"/>
                      </a:xfrm>
                      <a:prstGeom prst="rect">
                        <a:avLst/>
                      </a:prstGeom>
                      <a:noFill/>
                      <a:ln>
                        <a:noFill/>
                      </a:ln>
                    </pic:spPr>
                  </pic:pic>
                </a:graphicData>
              </a:graphic>
            </wp:inline>
          </w:drawing>
        </w:r>
      </w:ins>
    </w:p>
    <w:p w14:paraId="3E9F902B" w14:textId="50D7051E" w:rsidR="00A52DAA" w:rsidDel="00407F93" w:rsidRDefault="007D646F" w:rsidP="009A1E9C">
      <w:pPr>
        <w:spacing w:after="0"/>
        <w:rPr>
          <w:del w:id="1280" w:author="Sampathkumar Chinnaswamy" w:date="2023-06-25T15:56:00Z"/>
        </w:rPr>
      </w:pPr>
      <w:r>
        <w:t xml:space="preserve">Sample data for Commission / Minimum </w:t>
      </w:r>
      <w:r w:rsidR="004F0F98">
        <w:t>Contribution</w:t>
      </w:r>
      <w:r>
        <w:t xml:space="preserve"> Setup will be as below.</w:t>
      </w:r>
    </w:p>
    <w:p w14:paraId="7F8F560B" w14:textId="2D027EEB" w:rsidR="00A52DAA" w:rsidRDefault="00A52DAA" w:rsidP="00A52DAA">
      <w:pPr>
        <w:rPr>
          <w:ins w:id="1281" w:author="Sampathkumar Chinnaswamy" w:date="2023-06-27T10:31:00Z"/>
        </w:rPr>
      </w:pPr>
      <w:del w:id="1282" w:author="Sampathkumar Chinnaswamy" w:date="2023-06-23T12:08:00Z">
        <w:r w:rsidDel="00AB0EE8">
          <w:rPr>
            <w:noProof/>
            <w:lang w:val="en-IN" w:eastAsia="en-IN"/>
          </w:rPr>
          <w:drawing>
            <wp:inline distT="0" distB="0" distL="0" distR="0" wp14:anchorId="7CF41F41" wp14:editId="74398485">
              <wp:extent cx="6840855"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40855" cy="2743200"/>
                      </a:xfrm>
                      <a:prstGeom prst="rect">
                        <a:avLst/>
                      </a:prstGeom>
                    </pic:spPr>
                  </pic:pic>
                </a:graphicData>
              </a:graphic>
            </wp:inline>
          </w:drawing>
        </w:r>
      </w:del>
      <w:ins w:id="1283" w:author="Sampathkumar Chinnaswamy" w:date="2023-06-23T12:08:00Z">
        <w:r w:rsidR="00AB0EE8" w:rsidRPr="00AB0EE8">
          <w:t xml:space="preserve"> </w:t>
        </w:r>
      </w:ins>
    </w:p>
    <w:p w14:paraId="58268693" w14:textId="7D1C709B" w:rsidR="0030170E" w:rsidRDefault="0030170E" w:rsidP="00A52DAA">
      <w:pPr>
        <w:rPr>
          <w:ins w:id="1284" w:author="Sampathkumar Chinnaswamy" w:date="2023-06-23T12:09:00Z"/>
        </w:rPr>
      </w:pPr>
      <w:ins w:id="1285" w:author="Sampathkumar Chinnaswamy" w:date="2023-06-27T10:32:00Z">
        <w:r w:rsidRPr="0030170E">
          <w:rPr>
            <w:noProof/>
            <w:lang w:val="en-IN" w:eastAsia="en-IN"/>
          </w:rPr>
          <w:lastRenderedPageBreak/>
          <w:drawing>
            <wp:inline distT="0" distB="0" distL="0" distR="0" wp14:anchorId="4392B65E" wp14:editId="1E3D5AF9">
              <wp:extent cx="6840855" cy="43830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40855" cy="4383063"/>
                      </a:xfrm>
                      <a:prstGeom prst="rect">
                        <a:avLst/>
                      </a:prstGeom>
                      <a:noFill/>
                      <a:ln>
                        <a:noFill/>
                      </a:ln>
                    </pic:spPr>
                  </pic:pic>
                </a:graphicData>
              </a:graphic>
            </wp:inline>
          </w:drawing>
        </w:r>
      </w:ins>
    </w:p>
    <w:p w14:paraId="6E7AD898" w14:textId="43BA7954" w:rsidR="00AB0EE8" w:rsidRPr="00866244" w:rsidDel="00AB0EE8" w:rsidRDefault="00AB0EE8" w:rsidP="00A52DAA">
      <w:pPr>
        <w:rPr>
          <w:del w:id="1286" w:author="Sampathkumar Chinnaswamy" w:date="2023-06-23T12:09:00Z"/>
        </w:rPr>
      </w:pPr>
    </w:p>
    <w:p w14:paraId="3969C3BE" w14:textId="4F8271F1" w:rsidR="00F142EF" w:rsidRPr="00866244" w:rsidRDefault="0000752E" w:rsidP="00A52DAA">
      <w:r w:rsidRPr="00866244">
        <w:t xml:space="preserve">Note: </w:t>
      </w:r>
      <w:proofErr w:type="spellStart"/>
      <w:ins w:id="1287" w:author="Sampathkumar Chinnaswamy" w:date="2023-06-25T15:51:00Z">
        <w:r w:rsidR="00FA230E" w:rsidRPr="00866244">
          <w:t>Wakalah</w:t>
        </w:r>
        <w:proofErr w:type="spellEnd"/>
        <w:r w:rsidR="00FA230E" w:rsidRPr="00866244">
          <w:t xml:space="preserve"> Fee Agent </w:t>
        </w:r>
      </w:ins>
      <w:r w:rsidR="00F142EF" w:rsidRPr="00866244">
        <w:t xml:space="preserve">Commission % applicable for Motor shall be applied </w:t>
      </w:r>
      <w:r w:rsidRPr="00866244">
        <w:t xml:space="preserve">Motor </w:t>
      </w:r>
      <w:r w:rsidR="00F142EF" w:rsidRPr="00866244">
        <w:t xml:space="preserve">Cross Selling Products MPA </w:t>
      </w:r>
      <w:r w:rsidRPr="00866244">
        <w:t xml:space="preserve">and </w:t>
      </w:r>
      <w:proofErr w:type="spellStart"/>
      <w:r w:rsidRPr="00866244">
        <w:t>Bantuan</w:t>
      </w:r>
      <w:proofErr w:type="spellEnd"/>
      <w:r w:rsidRPr="00866244">
        <w:t xml:space="preserve"> Ikhlas Supreme. </w:t>
      </w:r>
    </w:p>
    <w:p w14:paraId="24E41F8F" w14:textId="409A9A10" w:rsidR="00A52DAA" w:rsidRPr="00C12E54" w:rsidRDefault="00A52DAA" w:rsidP="00A52DAA">
      <w:pPr>
        <w:pStyle w:val="Heading4"/>
      </w:pPr>
      <w:r w:rsidRPr="00C12E54">
        <w:t xml:space="preserve">Tax / Duty </w:t>
      </w:r>
    </w:p>
    <w:p w14:paraId="2B6E8A31" w14:textId="0B18B6C9" w:rsidR="0033551B" w:rsidRDefault="0033551B" w:rsidP="0033551B">
      <w:r w:rsidRPr="00C12E54">
        <w:t>For Tax and Duty, Pricing Serial Number is common across TIGB. Within the Pricing Serial Number for different Classes different Rates can be defined, if required.</w:t>
      </w:r>
    </w:p>
    <w:p w14:paraId="1827016E" w14:textId="1157E823" w:rsidR="0033551B" w:rsidRPr="0033551B" w:rsidDel="00055C4C" w:rsidRDefault="0033551B" w:rsidP="0033551B">
      <w:pPr>
        <w:rPr>
          <w:del w:id="1288" w:author="Sampathkumar Chinnaswamy" w:date="2023-06-23T12:09:00Z"/>
        </w:rPr>
      </w:pPr>
    </w:p>
    <w:p w14:paraId="3097FB6B" w14:textId="2CF76B54" w:rsidR="00A52DAA" w:rsidRDefault="00A52DAA" w:rsidP="00A52DAA">
      <w:r>
        <w:rPr>
          <w:noProof/>
          <w:lang w:val="en-IN" w:eastAsia="en-IN"/>
        </w:rPr>
        <w:drawing>
          <wp:inline distT="0" distB="0" distL="0" distR="0" wp14:anchorId="121D3D71" wp14:editId="06CACBC1">
            <wp:extent cx="4267200" cy="1276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67200" cy="1276350"/>
                    </a:xfrm>
                    <a:prstGeom prst="rect">
                      <a:avLst/>
                    </a:prstGeom>
                  </pic:spPr>
                </pic:pic>
              </a:graphicData>
            </a:graphic>
          </wp:inline>
        </w:drawing>
      </w:r>
    </w:p>
    <w:p w14:paraId="2ADD428B" w14:textId="5D5FD8E4" w:rsidR="00A52DAA" w:rsidRDefault="00A52DAA" w:rsidP="00A52DAA">
      <w:pPr>
        <w:tabs>
          <w:tab w:val="left" w:pos="2805"/>
        </w:tabs>
      </w:pPr>
      <w:r>
        <w:tab/>
      </w:r>
    </w:p>
    <w:p w14:paraId="41108F40" w14:textId="4BE57D39" w:rsidR="00A52DAA" w:rsidRDefault="00A52DAA" w:rsidP="00A52DAA">
      <w:pPr>
        <w:tabs>
          <w:tab w:val="left" w:pos="2805"/>
        </w:tabs>
      </w:pPr>
      <w:r>
        <w:rPr>
          <w:noProof/>
          <w:lang w:val="en-IN" w:eastAsia="en-IN"/>
        </w:rPr>
        <w:lastRenderedPageBreak/>
        <w:drawing>
          <wp:inline distT="0" distB="0" distL="0" distR="0" wp14:anchorId="3E01DAE2" wp14:editId="2CD631AD">
            <wp:extent cx="6840855" cy="20688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40855" cy="2068830"/>
                    </a:xfrm>
                    <a:prstGeom prst="rect">
                      <a:avLst/>
                    </a:prstGeom>
                  </pic:spPr>
                </pic:pic>
              </a:graphicData>
            </a:graphic>
          </wp:inline>
        </w:drawing>
      </w:r>
    </w:p>
    <w:p w14:paraId="770C25B7" w14:textId="77777777" w:rsidR="00A52DAA" w:rsidRPr="000217DE" w:rsidRDefault="00A52DAA" w:rsidP="00A52DAA">
      <w:pPr>
        <w:pStyle w:val="Heading4"/>
      </w:pPr>
      <w:r w:rsidRPr="000217DE">
        <w:t>Rule Serial Number</w:t>
      </w:r>
    </w:p>
    <w:p w14:paraId="280FD42B" w14:textId="22B5C417" w:rsidR="00A52DAA" w:rsidRPr="000217DE" w:rsidRDefault="00A52DAA" w:rsidP="00AE6579">
      <w:pPr>
        <w:pStyle w:val="ListParagraph"/>
        <w:numPr>
          <w:ilvl w:val="0"/>
          <w:numId w:val="16"/>
        </w:numPr>
      </w:pPr>
      <w:r w:rsidRPr="000217DE">
        <w:t xml:space="preserve">Since the </w:t>
      </w:r>
      <w:del w:id="1289" w:author="Sampathkumar Chinnaswamy" w:date="2023-06-27T07:17:00Z">
        <w:r w:rsidRPr="000217DE" w:rsidDel="00EF47A8">
          <w:delText xml:space="preserve">Refer </w:delText>
        </w:r>
      </w:del>
      <w:r w:rsidRPr="000217DE">
        <w:t xml:space="preserve">Risk </w:t>
      </w:r>
      <w:ins w:id="1290" w:author="Sampathkumar Chinnaswamy" w:date="2023-06-27T07:17:00Z">
        <w:r w:rsidR="00EF47A8">
          <w:t xml:space="preserve">Criteria </w:t>
        </w:r>
      </w:ins>
      <w:r w:rsidRPr="000217DE">
        <w:t xml:space="preserve">&amp; Loading is based on the Agent Rule Group and the Pricing is based on the Agent Pricing Group, for </w:t>
      </w:r>
      <w:del w:id="1291" w:author="Sampathkumar Chinnaswamy" w:date="2023-06-27T07:17:00Z">
        <w:r w:rsidRPr="000217DE" w:rsidDel="00EF47A8">
          <w:delText xml:space="preserve">Refer </w:delText>
        </w:r>
      </w:del>
      <w:r w:rsidRPr="000217DE">
        <w:t xml:space="preserve">Risk </w:t>
      </w:r>
      <w:ins w:id="1292" w:author="Sampathkumar Chinnaswamy" w:date="2023-06-27T07:17:00Z">
        <w:r w:rsidR="00EF47A8">
          <w:t xml:space="preserve">Criteria </w:t>
        </w:r>
      </w:ins>
      <w:r w:rsidRPr="000217DE">
        <w:t>&amp; Loading a separate Rule Serial Number shall be maintained in the Rule</w:t>
      </w:r>
      <w:ins w:id="1293" w:author="Sampathkumar Chinnaswamy" w:date="2023-06-21T17:15:00Z">
        <w:r w:rsidR="00864B4C">
          <w:t xml:space="preserve">s and </w:t>
        </w:r>
      </w:ins>
      <w:del w:id="1294" w:author="Sampathkumar Chinnaswamy" w:date="2023-06-21T17:15:00Z">
        <w:r w:rsidRPr="000217DE" w:rsidDel="00864B4C">
          <w:delText xml:space="preserve"> / </w:delText>
        </w:r>
      </w:del>
      <w:r w:rsidRPr="000217DE">
        <w:t>Rating engine.</w:t>
      </w:r>
    </w:p>
    <w:p w14:paraId="024B44AD" w14:textId="77777777" w:rsidR="00A52DAA" w:rsidRPr="000217DE" w:rsidRDefault="00A52DAA" w:rsidP="00AE6579">
      <w:pPr>
        <w:pStyle w:val="ListParagraph"/>
        <w:numPr>
          <w:ilvl w:val="0"/>
          <w:numId w:val="16"/>
        </w:numPr>
      </w:pPr>
      <w:r w:rsidRPr="000217DE">
        <w:t>Rule Serial Number shall have Versioning and also shall have an Effective From Date</w:t>
      </w:r>
    </w:p>
    <w:p w14:paraId="1C96462A" w14:textId="44DEA34C" w:rsidR="00A52DAA" w:rsidRPr="000217DE" w:rsidRDefault="00A52DAA" w:rsidP="00AE6579">
      <w:pPr>
        <w:pStyle w:val="ListParagraph"/>
        <w:numPr>
          <w:ilvl w:val="0"/>
          <w:numId w:val="16"/>
        </w:numPr>
      </w:pPr>
      <w:r w:rsidRPr="000217DE">
        <w:t xml:space="preserve">When the </w:t>
      </w:r>
      <w:del w:id="1295" w:author="Sampathkumar Chinnaswamy" w:date="2023-07-05T12:42:00Z">
        <w:r w:rsidRPr="000217DE" w:rsidDel="00CF0586">
          <w:delText xml:space="preserve">from </w:delText>
        </w:r>
      </w:del>
      <w:ins w:id="1296" w:author="Sampathkumar Chinnaswamy" w:date="2023-07-05T12:42:00Z">
        <w:r w:rsidR="00CF0586">
          <w:t>front</w:t>
        </w:r>
        <w:r w:rsidR="00CF0586" w:rsidRPr="000217DE">
          <w:t xml:space="preserve"> </w:t>
        </w:r>
      </w:ins>
      <w:r w:rsidRPr="000217DE">
        <w:t>end System send the request parameters to Rule</w:t>
      </w:r>
      <w:ins w:id="1297" w:author="Sampathkumar Chinnaswamy" w:date="2023-06-21T17:15:00Z">
        <w:r w:rsidR="00864B4C">
          <w:t xml:space="preserve">s and </w:t>
        </w:r>
      </w:ins>
      <w:del w:id="1298" w:author="Sampathkumar Chinnaswamy" w:date="2023-06-21T17:15:00Z">
        <w:r w:rsidRPr="000217DE" w:rsidDel="00864B4C">
          <w:delText xml:space="preserve"> / </w:delText>
        </w:r>
      </w:del>
      <w:r w:rsidRPr="000217DE">
        <w:t xml:space="preserve">Rating Engine, the </w:t>
      </w:r>
      <w:ins w:id="1299" w:author="Sampathkumar Chinnaswamy" w:date="2023-06-21T17:32:00Z">
        <w:r w:rsidR="00FE4402" w:rsidRPr="000217DE">
          <w:t>Rule</w:t>
        </w:r>
        <w:r w:rsidR="00FE4402">
          <w:t xml:space="preserve">s and </w:t>
        </w:r>
        <w:r w:rsidR="00FE4402" w:rsidRPr="000217DE">
          <w:t xml:space="preserve">Rating </w:t>
        </w:r>
      </w:ins>
      <w:r w:rsidRPr="000217DE">
        <w:t>Engine shall apply the Cover Note's Issue Date to fetch the applicable Rule Serial Number and not the Inception date of the Cover Note</w:t>
      </w:r>
    </w:p>
    <w:p w14:paraId="4C0E7E45" w14:textId="4D2193EA" w:rsidR="00A52DAA" w:rsidRPr="000217DE" w:rsidRDefault="00A52DAA" w:rsidP="00AE6579">
      <w:pPr>
        <w:pStyle w:val="ListParagraph"/>
        <w:numPr>
          <w:ilvl w:val="0"/>
          <w:numId w:val="16"/>
        </w:numPr>
      </w:pPr>
      <w:r w:rsidRPr="000217DE">
        <w:t>Based on the Agent Code received in the Request Service, Rule</w:t>
      </w:r>
      <w:ins w:id="1300" w:author="Sampathkumar Chinnaswamy" w:date="2023-06-21T17:15:00Z">
        <w:r w:rsidR="00864B4C">
          <w:t xml:space="preserve">s and </w:t>
        </w:r>
      </w:ins>
      <w:del w:id="1301" w:author="Sampathkumar Chinnaswamy" w:date="2023-06-21T17:15:00Z">
        <w:r w:rsidRPr="000217DE" w:rsidDel="00864B4C">
          <w:delText xml:space="preserve"> / </w:delText>
        </w:r>
      </w:del>
      <w:r w:rsidRPr="000217DE">
        <w:t>Rating Engine shall get the applicable Agent Rule Group.</w:t>
      </w:r>
    </w:p>
    <w:p w14:paraId="630EF2B5" w14:textId="12B94489" w:rsidR="00A52DAA" w:rsidRDefault="00A52DAA" w:rsidP="00AE6579">
      <w:pPr>
        <w:pStyle w:val="ListParagraph"/>
        <w:numPr>
          <w:ilvl w:val="0"/>
          <w:numId w:val="16"/>
        </w:numPr>
        <w:rPr>
          <w:ins w:id="1302" w:author="Sampathkumar Chinnaswamy" w:date="2023-06-28T15:33:00Z"/>
        </w:rPr>
      </w:pPr>
      <w:r w:rsidRPr="000217DE">
        <w:t>Rule</w:t>
      </w:r>
      <w:ins w:id="1303" w:author="Sampathkumar Chinnaswamy" w:date="2023-06-21T17:15:00Z">
        <w:r w:rsidR="00864B4C">
          <w:t xml:space="preserve">s and </w:t>
        </w:r>
      </w:ins>
      <w:del w:id="1304" w:author="Sampathkumar Chinnaswamy" w:date="2023-06-21T17:15:00Z">
        <w:r w:rsidRPr="000217DE" w:rsidDel="00864B4C">
          <w:delText xml:space="preserve"> / </w:delText>
        </w:r>
      </w:del>
      <w:r w:rsidRPr="000217DE">
        <w:t xml:space="preserve">Rating Engine shall get the Risk </w:t>
      </w:r>
      <w:del w:id="1305" w:author="Sampathkumar Chinnaswamy" w:date="2023-06-27T07:30:00Z">
        <w:r w:rsidRPr="000217DE" w:rsidDel="00C22D28">
          <w:delText xml:space="preserve">Type </w:delText>
        </w:r>
      </w:del>
      <w:r w:rsidRPr="000217DE">
        <w:t>(</w:t>
      </w:r>
      <w:del w:id="1306" w:author="Sampathkumar Chinnaswamy" w:date="2023-06-27T07:30:00Z">
        <w:r w:rsidRPr="000217DE" w:rsidDel="00C22D28">
          <w:delText xml:space="preserve">Standard Risk / </w:delText>
        </w:r>
      </w:del>
      <w:r w:rsidRPr="000217DE">
        <w:t>Refer Risk / Decline Risk) and Loading % applicable for the selected Agent Rule Group.</w:t>
      </w:r>
    </w:p>
    <w:p w14:paraId="546E2597" w14:textId="6A59535E" w:rsidR="005A3945" w:rsidRPr="000217DE" w:rsidRDefault="005A3945" w:rsidP="00AE6579">
      <w:pPr>
        <w:pStyle w:val="ListParagraph"/>
        <w:numPr>
          <w:ilvl w:val="0"/>
          <w:numId w:val="16"/>
        </w:numPr>
      </w:pPr>
      <w:ins w:id="1307" w:author="Sampathkumar Chinnaswamy" w:date="2023-06-28T15:33:00Z">
        <w:r>
          <w:t xml:space="preserve">Maximum Cumulative Loading will also be maintained </w:t>
        </w:r>
      </w:ins>
      <w:ins w:id="1308" w:author="Sampathkumar Chinnaswamy" w:date="2023-06-28T15:34:00Z">
        <w:r>
          <w:t>with in the Rule Serial Number.</w:t>
        </w:r>
      </w:ins>
    </w:p>
    <w:p w14:paraId="4F81FB32" w14:textId="77777777" w:rsidR="00A52DAA" w:rsidRPr="00E14D54" w:rsidRDefault="00A52DAA" w:rsidP="00AE6579">
      <w:pPr>
        <w:pStyle w:val="ListParagraph"/>
        <w:numPr>
          <w:ilvl w:val="0"/>
          <w:numId w:val="12"/>
        </w:numPr>
        <w:rPr>
          <w:ins w:id="1309" w:author="Sampathkumar Chinnaswamy" w:date="2023-06-28T15:32:00Z"/>
          <w:rStyle w:val="Hyperlink"/>
          <w:color w:val="auto"/>
          <w:u w:val="none"/>
        </w:rPr>
      </w:pPr>
      <w:r w:rsidRPr="000217DE">
        <w:t xml:space="preserve">Refer the attached Excel file </w:t>
      </w:r>
      <w:hyperlink w:anchor="AgentRules_RiskTypeandTariffLoading" w:history="1">
        <w:r w:rsidRPr="000217DE">
          <w:rPr>
            <w:rStyle w:val="Hyperlink"/>
          </w:rPr>
          <w:t>Agent Rules (For Risk Type and Loading)</w:t>
        </w:r>
      </w:hyperlink>
    </w:p>
    <w:p w14:paraId="424E2229" w14:textId="32713B35" w:rsidR="00E14D54" w:rsidRPr="000217DE" w:rsidDel="00E14D54" w:rsidRDefault="00E14D54" w:rsidP="00E14D54">
      <w:pPr>
        <w:rPr>
          <w:del w:id="1310" w:author="Sampathkumar Chinnaswamy" w:date="2023-06-28T15:33:00Z"/>
        </w:rPr>
      </w:pPr>
    </w:p>
    <w:p w14:paraId="58EDBB60" w14:textId="58884447" w:rsidR="00C03834" w:rsidDel="00624CAE" w:rsidRDefault="00C03834" w:rsidP="00DE58EA">
      <w:pPr>
        <w:rPr>
          <w:del w:id="1311" w:author="Sampathkumar Chinnaswamy" w:date="2023-06-23T11:51:00Z"/>
        </w:rPr>
      </w:pPr>
      <w:del w:id="1312" w:author="Sampathkumar Chinnaswamy" w:date="2023-06-23T11:51:00Z">
        <w:r w:rsidDel="00624CAE">
          <w:delText xml:space="preserve">As per the </w:delText>
        </w:r>
        <w:r w:rsidR="000D3918" w:rsidDel="00624CAE">
          <w:delText xml:space="preserve">above </w:delText>
        </w:r>
        <w:r w:rsidDel="00624CAE">
          <w:delText xml:space="preserve">attached Excel file two types of Loading is applicable. </w:delText>
        </w:r>
      </w:del>
    </w:p>
    <w:p w14:paraId="333A4830" w14:textId="7EB04FE6" w:rsidR="00C03834" w:rsidDel="00624CAE" w:rsidRDefault="00C03834" w:rsidP="00DE58EA">
      <w:pPr>
        <w:rPr>
          <w:del w:id="1313" w:author="Sampathkumar Chinnaswamy" w:date="2023-06-23T11:51:00Z"/>
        </w:rPr>
      </w:pPr>
      <w:del w:id="1314" w:author="Sampathkumar Chinnaswamy" w:date="2023-06-23T11:51:00Z">
        <w:r w:rsidDel="00624CAE">
          <w:delText xml:space="preserve">Primary Loading </w:delText>
        </w:r>
      </w:del>
    </w:p>
    <w:p w14:paraId="5DF02C02" w14:textId="1BCD3B0D" w:rsidR="00C03834" w:rsidDel="00624CAE" w:rsidRDefault="00C03834" w:rsidP="00DE58EA">
      <w:pPr>
        <w:rPr>
          <w:del w:id="1315" w:author="Sampathkumar Chinnaswamy" w:date="2023-06-23T11:51:00Z"/>
        </w:rPr>
      </w:pPr>
      <w:del w:id="1316" w:author="Sampathkumar Chinnaswamy" w:date="2023-06-23T11:51:00Z">
        <w:r w:rsidDel="00624CAE">
          <w:delText>Secondary Loading</w:delText>
        </w:r>
      </w:del>
    </w:p>
    <w:p w14:paraId="631C3709" w14:textId="66265C01" w:rsidR="0088227A" w:rsidRPr="000217DE" w:rsidDel="00624CAE" w:rsidRDefault="0088227A" w:rsidP="00DE58EA">
      <w:pPr>
        <w:rPr>
          <w:del w:id="1317" w:author="Sampathkumar Chinnaswamy" w:date="2023-06-23T11:51:00Z"/>
        </w:rPr>
      </w:pPr>
      <w:del w:id="1318" w:author="Sampathkumar Chinnaswamy" w:date="2023-06-23T11:51:00Z">
        <w:r w:rsidRPr="000217DE" w:rsidDel="00624CAE">
          <w:delText xml:space="preserve">Refer the attached Excel file </w:delText>
        </w:r>
        <w:r w:rsidDel="00624CAE">
          <w:delText xml:space="preserve">for </w:delText>
        </w:r>
        <w:r w:rsidR="00E10ABC" w:rsidDel="00624CAE">
          <w:rPr>
            <w:rStyle w:val="Hyperlink"/>
          </w:rPr>
          <w:fldChar w:fldCharType="begin"/>
        </w:r>
        <w:r w:rsidR="00E10ABC" w:rsidDel="00624CAE">
          <w:rPr>
            <w:rStyle w:val="Hyperlink"/>
          </w:rPr>
          <w:delInstrText xml:space="preserve"> HYPERLINK \l "LoadingTypesPrimaryLoadingSecLoading" </w:delInstrText>
        </w:r>
        <w:r w:rsidR="00E10ABC" w:rsidDel="00624CAE">
          <w:rPr>
            <w:rStyle w:val="Hyperlink"/>
          </w:rPr>
        </w:r>
        <w:r w:rsidR="00E10ABC" w:rsidDel="00624CAE">
          <w:rPr>
            <w:rStyle w:val="Hyperlink"/>
          </w:rPr>
          <w:fldChar w:fldCharType="separate"/>
        </w:r>
        <w:r w:rsidRPr="0088227A" w:rsidDel="00624CAE">
          <w:rPr>
            <w:rStyle w:val="Hyperlink"/>
          </w:rPr>
          <w:delText>Loading Type</w:delText>
        </w:r>
        <w:r w:rsidDel="00624CAE">
          <w:rPr>
            <w:rStyle w:val="Hyperlink"/>
          </w:rPr>
          <w:delText>s</w:delText>
        </w:r>
        <w:r w:rsidRPr="0088227A" w:rsidDel="00624CAE">
          <w:rPr>
            <w:rStyle w:val="Hyperlink"/>
          </w:rPr>
          <w:delText xml:space="preserve"> for Primary Loading and Secondary Loading</w:delText>
        </w:r>
        <w:r w:rsidR="00E10ABC" w:rsidDel="00624CAE">
          <w:rPr>
            <w:rStyle w:val="Hyperlink"/>
          </w:rPr>
          <w:fldChar w:fldCharType="end"/>
        </w:r>
      </w:del>
    </w:p>
    <w:p w14:paraId="61D52902" w14:textId="078730AD" w:rsidR="00C03834" w:rsidDel="00624CAE" w:rsidRDefault="00C03834" w:rsidP="00DE58EA">
      <w:pPr>
        <w:rPr>
          <w:del w:id="1319" w:author="Sampathkumar Chinnaswamy" w:date="2023-06-23T11:51:00Z"/>
        </w:rPr>
      </w:pPr>
      <w:del w:id="1320" w:author="Sampathkumar Chinnaswamy" w:date="2023-06-23T11:51:00Z">
        <w:r w:rsidDel="00624CAE">
          <w:delText>Primary Loading and Secondary Loading shall be calculated by adding the respective loading as per the below Table</w:delText>
        </w:r>
      </w:del>
    </w:p>
    <w:p w14:paraId="49931B3A" w14:textId="3DF714FC" w:rsidR="00C03834" w:rsidDel="00624CAE" w:rsidRDefault="00C03834" w:rsidP="00DE58EA">
      <w:pPr>
        <w:rPr>
          <w:del w:id="1321" w:author="Sampathkumar Chinnaswamy" w:date="2023-06-23T11:51:00Z"/>
        </w:rPr>
      </w:pPr>
      <w:del w:id="1322" w:author="Sampathkumar Chinnaswamy" w:date="2023-06-23T11:51:00Z">
        <w:r w:rsidRPr="00D16B43" w:rsidDel="00624CAE">
          <w:rPr>
            <w:noProof/>
            <w:lang w:val="en-IN" w:eastAsia="en-IN"/>
          </w:rPr>
          <w:lastRenderedPageBreak/>
          <w:drawing>
            <wp:inline distT="0" distB="0" distL="0" distR="0" wp14:anchorId="0CDE0C3B" wp14:editId="3D87FE5D">
              <wp:extent cx="3667125" cy="2486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67125" cy="2486025"/>
                      </a:xfrm>
                      <a:prstGeom prst="rect">
                        <a:avLst/>
                      </a:prstGeom>
                      <a:noFill/>
                      <a:ln>
                        <a:noFill/>
                      </a:ln>
                    </pic:spPr>
                  </pic:pic>
                </a:graphicData>
              </a:graphic>
            </wp:inline>
          </w:drawing>
        </w:r>
      </w:del>
    </w:p>
    <w:p w14:paraId="2B885052" w14:textId="30FB329D" w:rsidR="00C03834" w:rsidDel="00624CAE" w:rsidRDefault="00C03834" w:rsidP="00DE58EA">
      <w:pPr>
        <w:rPr>
          <w:del w:id="1323" w:author="Sampathkumar Chinnaswamy" w:date="2023-06-23T11:51:00Z"/>
        </w:rPr>
      </w:pPr>
    </w:p>
    <w:p w14:paraId="277E21DF" w14:textId="2FD176CB" w:rsidR="00C03834" w:rsidDel="00624CAE" w:rsidRDefault="00C03834" w:rsidP="00DE58EA">
      <w:pPr>
        <w:rPr>
          <w:del w:id="1324" w:author="Sampathkumar Chinnaswamy" w:date="2023-06-23T11:51:00Z"/>
        </w:rPr>
      </w:pPr>
      <w:commentRangeStart w:id="1325"/>
      <w:commentRangeStart w:id="1326"/>
      <w:del w:id="1327" w:author="Sampathkumar Chinnaswamy" w:date="2023-06-23T11:51:00Z">
        <w:r w:rsidDel="00624CAE">
          <w:delText xml:space="preserve">On the Basic Premium, Primary Loading shall be applied first and then Secondary Loading shall be applied. </w:delText>
        </w:r>
      </w:del>
    </w:p>
    <w:p w14:paraId="2CE637D0" w14:textId="11C727B6" w:rsidR="00C03834" w:rsidDel="00624CAE" w:rsidRDefault="00C03834" w:rsidP="00DE58EA">
      <w:pPr>
        <w:rPr>
          <w:del w:id="1328" w:author="Sampathkumar Chinnaswamy" w:date="2023-06-23T11:51:00Z"/>
        </w:rPr>
      </w:pPr>
      <w:del w:id="1329" w:author="Sampathkumar Chinnaswamy" w:date="2023-06-23T11:51:00Z">
        <w:r w:rsidDel="00624CAE">
          <w:delText>Example, Basic Premium = 100</w:delText>
        </w:r>
      </w:del>
    </w:p>
    <w:p w14:paraId="16F7EB33" w14:textId="204B1C0E" w:rsidR="00C03834" w:rsidDel="00624CAE" w:rsidRDefault="00C03834" w:rsidP="00DE58EA">
      <w:pPr>
        <w:rPr>
          <w:del w:id="1330" w:author="Sampathkumar Chinnaswamy" w:date="2023-06-23T11:51:00Z"/>
        </w:rPr>
      </w:pPr>
      <w:del w:id="1331" w:author="Sampathkumar Chinnaswamy" w:date="2023-06-23T11:51:00Z">
        <w:r w:rsidDel="00624CAE">
          <w:delText>Max Primary Loading is 35 % Max Secondary Loading is 30%</w:delText>
        </w:r>
      </w:del>
    </w:p>
    <w:p w14:paraId="4006C5B0" w14:textId="54E558AE" w:rsidR="00C03834" w:rsidDel="00624CAE" w:rsidRDefault="00C03834" w:rsidP="00DE58EA">
      <w:pPr>
        <w:rPr>
          <w:del w:id="1332" w:author="Sampathkumar Chinnaswamy" w:date="2023-06-23T11:51:00Z"/>
        </w:rPr>
      </w:pPr>
      <w:del w:id="1333" w:author="Sampathkumar Chinnaswamy" w:date="2023-06-23T11:51:00Z">
        <w:r w:rsidDel="00624CAE">
          <w:delText>Premium after Primary Loading = 100 + (100*35%=35) = 135</w:delText>
        </w:r>
      </w:del>
    </w:p>
    <w:p w14:paraId="4C689BAB" w14:textId="7D86D396" w:rsidR="0099505C" w:rsidDel="00624CAE" w:rsidRDefault="00C03834" w:rsidP="00DE58EA">
      <w:pPr>
        <w:rPr>
          <w:del w:id="1334" w:author="Sampathkumar Chinnaswamy" w:date="2023-06-23T11:51:00Z"/>
        </w:rPr>
      </w:pPr>
      <w:del w:id="1335" w:author="Sampathkumar Chinnaswamy" w:date="2023-06-23T11:51:00Z">
        <w:r w:rsidDel="00624CAE">
          <w:delText xml:space="preserve">Premium after Secondary Loading = 135 + (135*30%=40.50) = 175.50 </w:delText>
        </w:r>
        <w:commentRangeEnd w:id="1325"/>
        <w:r w:rsidR="00B617B9" w:rsidDel="00624CAE">
          <w:rPr>
            <w:rStyle w:val="CommentReference"/>
          </w:rPr>
          <w:commentReference w:id="1325"/>
        </w:r>
      </w:del>
      <w:commentRangeEnd w:id="1326"/>
      <w:r w:rsidR="00624CAE">
        <w:rPr>
          <w:rStyle w:val="CommentReference"/>
        </w:rPr>
        <w:commentReference w:id="1326"/>
      </w:r>
    </w:p>
    <w:p w14:paraId="43BC5C2D" w14:textId="4E58FB43" w:rsidR="00CE24AB" w:rsidDel="00DE58EA" w:rsidRDefault="00CE24AB" w:rsidP="00DE58EA">
      <w:pPr>
        <w:rPr>
          <w:del w:id="1336" w:author="Sampathkumar Chinnaswamy" w:date="2023-06-23T12:15:00Z"/>
        </w:rPr>
      </w:pPr>
    </w:p>
    <w:p w14:paraId="3D72AD06" w14:textId="299D4EB8" w:rsidR="00CE24AB" w:rsidRPr="000217DE" w:rsidRDefault="00CE24AB" w:rsidP="001F0515">
      <w:r>
        <w:t xml:space="preserve">For </w:t>
      </w:r>
      <w:del w:id="1337" w:author="Sampathkumar Chinnaswamy" w:date="2023-06-27T07:19:00Z">
        <w:r w:rsidDel="00EF47A8">
          <w:delText xml:space="preserve">Refer </w:delText>
        </w:r>
      </w:del>
      <w:r>
        <w:t xml:space="preserve">Risk </w:t>
      </w:r>
      <w:ins w:id="1338" w:author="Sampathkumar Chinnaswamy" w:date="2023-06-27T07:19:00Z">
        <w:r w:rsidR="00EF47A8">
          <w:t xml:space="preserve">Criteria </w:t>
        </w:r>
      </w:ins>
      <w:r>
        <w:t xml:space="preserve">and Loading, Rule Serial Number is common for all Vehicle Types across Motor. Within the Rule Serial Number for all Vehicle Types </w:t>
      </w:r>
      <w:del w:id="1339" w:author="Sampathkumar Chinnaswamy" w:date="2023-06-27T07:31:00Z">
        <w:r w:rsidR="001F0515" w:rsidDel="00C22D28">
          <w:delText xml:space="preserve">Refer </w:delText>
        </w:r>
      </w:del>
      <w:r w:rsidR="001F0515">
        <w:t xml:space="preserve">Risk </w:t>
      </w:r>
      <w:ins w:id="1340" w:author="Sampathkumar Chinnaswamy" w:date="2023-06-27T07:31:00Z">
        <w:r w:rsidR="00C22D28">
          <w:t xml:space="preserve">Criteria </w:t>
        </w:r>
      </w:ins>
      <w:r w:rsidR="001F0515">
        <w:t xml:space="preserve">and Loading </w:t>
      </w:r>
      <w:r>
        <w:t>can be defined.</w:t>
      </w:r>
    </w:p>
    <w:p w14:paraId="1EE3C2C7" w14:textId="043A1F98" w:rsidR="00A52DAA" w:rsidRDefault="005F353D" w:rsidP="00A52DAA">
      <w:pPr>
        <w:pStyle w:val="ListParagraph"/>
        <w:ind w:left="0"/>
      </w:pPr>
      <w:r>
        <w:rPr>
          <w:noProof/>
          <w:lang w:val="en-IN" w:eastAsia="en-IN"/>
        </w:rPr>
        <w:drawing>
          <wp:inline distT="0" distB="0" distL="0" distR="0" wp14:anchorId="44DAB348" wp14:editId="151C9951">
            <wp:extent cx="4238625" cy="1247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38625" cy="1247775"/>
                    </a:xfrm>
                    <a:prstGeom prst="rect">
                      <a:avLst/>
                    </a:prstGeom>
                  </pic:spPr>
                </pic:pic>
              </a:graphicData>
            </a:graphic>
          </wp:inline>
        </w:drawing>
      </w:r>
    </w:p>
    <w:p w14:paraId="22B41D71" w14:textId="77777777" w:rsidR="00A52DAA" w:rsidRDefault="00A52DAA" w:rsidP="00A52DAA">
      <w:pPr>
        <w:pStyle w:val="ListParagraph"/>
        <w:ind w:left="0"/>
      </w:pPr>
      <w:r>
        <w:t xml:space="preserve">Sample Data: </w:t>
      </w:r>
    </w:p>
    <w:p w14:paraId="72DA4706" w14:textId="3AEAB0EE" w:rsidR="00A52DAA" w:rsidRDefault="00A52DAA" w:rsidP="00A52DAA">
      <w:pPr>
        <w:pStyle w:val="ListParagraph"/>
        <w:ind w:left="0"/>
      </w:pPr>
      <w:del w:id="1341" w:author="Sampathkumar Chinnaswamy" w:date="2023-06-28T15:22:00Z">
        <w:r w:rsidRPr="00BE7D1A" w:rsidDel="00CB7796">
          <w:rPr>
            <w:noProof/>
            <w:lang w:val="en-IN" w:eastAsia="en-IN"/>
          </w:rPr>
          <w:lastRenderedPageBreak/>
          <w:drawing>
            <wp:inline distT="0" distB="0" distL="0" distR="0" wp14:anchorId="75206785" wp14:editId="5BB3402D">
              <wp:extent cx="6840855" cy="222279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40855" cy="2222799"/>
                      </a:xfrm>
                      <a:prstGeom prst="rect">
                        <a:avLst/>
                      </a:prstGeom>
                      <a:noFill/>
                      <a:ln>
                        <a:noFill/>
                      </a:ln>
                    </pic:spPr>
                  </pic:pic>
                </a:graphicData>
              </a:graphic>
            </wp:inline>
          </w:drawing>
        </w:r>
      </w:del>
      <w:ins w:id="1342" w:author="Sampathkumar Chinnaswamy" w:date="2023-06-28T15:23:00Z">
        <w:r w:rsidR="00CB7796" w:rsidRPr="00CB7796">
          <w:rPr>
            <w:noProof/>
            <w:lang w:val="en-IN" w:eastAsia="en-IN"/>
          </w:rPr>
          <w:drawing>
            <wp:inline distT="0" distB="0" distL="0" distR="0" wp14:anchorId="1A6EC735" wp14:editId="1F5454A6">
              <wp:extent cx="6840855" cy="23339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40855" cy="2333946"/>
                      </a:xfrm>
                      <a:prstGeom prst="rect">
                        <a:avLst/>
                      </a:prstGeom>
                      <a:noFill/>
                      <a:ln>
                        <a:noFill/>
                      </a:ln>
                    </pic:spPr>
                  </pic:pic>
                </a:graphicData>
              </a:graphic>
            </wp:inline>
          </w:drawing>
        </w:r>
      </w:ins>
    </w:p>
    <w:p w14:paraId="0CEB8669" w14:textId="0201B92E" w:rsidR="00357F48" w:rsidRPr="00866244" w:rsidRDefault="00357F48" w:rsidP="00357F48">
      <w:pPr>
        <w:rPr>
          <w:ins w:id="1343" w:author="Sampathkumar Chinnaswamy" w:date="2023-06-28T14:53:00Z"/>
        </w:rPr>
      </w:pPr>
      <w:r w:rsidRPr="00866244">
        <w:t xml:space="preserve">Note: Additional Criteria can be added for Commission / Minimum </w:t>
      </w:r>
      <w:r w:rsidR="004F0F98" w:rsidRPr="00866244">
        <w:t>Contribution</w:t>
      </w:r>
      <w:r w:rsidRPr="00866244">
        <w:t xml:space="preserve"> setup and </w:t>
      </w:r>
      <w:del w:id="1344" w:author="Sampathkumar Chinnaswamy" w:date="2023-06-27T07:29:00Z">
        <w:r w:rsidRPr="00866244" w:rsidDel="00C22D28">
          <w:delText xml:space="preserve">Refer </w:delText>
        </w:r>
      </w:del>
      <w:r w:rsidRPr="00866244">
        <w:t xml:space="preserve">Risk </w:t>
      </w:r>
      <w:ins w:id="1345" w:author="Sampathkumar Chinnaswamy" w:date="2023-06-27T07:29:00Z">
        <w:r w:rsidR="00C22D28" w:rsidRPr="00866244">
          <w:t xml:space="preserve">Criteria </w:t>
        </w:r>
      </w:ins>
      <w:r w:rsidRPr="00866244">
        <w:t>/ Loading Setup. Kindly confirm if any additional Criteria required</w:t>
      </w:r>
    </w:p>
    <w:p w14:paraId="468C31CF" w14:textId="1DE297DA" w:rsidR="00EE7B60" w:rsidRPr="008D5D58" w:rsidDel="00883F43" w:rsidRDefault="00EE7B60" w:rsidP="00357F48">
      <w:pPr>
        <w:rPr>
          <w:del w:id="1346" w:author="Sampathkumar Chinnaswamy" w:date="2023-06-28T15:23:00Z"/>
          <w:color w:val="FF0000"/>
        </w:rPr>
      </w:pPr>
      <w:bookmarkStart w:id="1347" w:name="_Toc139040300"/>
      <w:bookmarkStart w:id="1348" w:name="_Toc139373759"/>
      <w:bookmarkStart w:id="1349" w:name="_Toc139454132"/>
      <w:bookmarkEnd w:id="1347"/>
      <w:bookmarkEnd w:id="1348"/>
      <w:bookmarkEnd w:id="1349"/>
    </w:p>
    <w:p w14:paraId="1AA2EA88" w14:textId="18E849B5" w:rsidR="00A52DAA" w:rsidRPr="00A52DAA" w:rsidDel="00883F43" w:rsidRDefault="00A52DAA" w:rsidP="00A52DAA">
      <w:pPr>
        <w:tabs>
          <w:tab w:val="left" w:pos="2805"/>
        </w:tabs>
        <w:rPr>
          <w:del w:id="1350" w:author="Sampathkumar Chinnaswamy" w:date="2023-06-28T15:23:00Z"/>
        </w:rPr>
      </w:pPr>
      <w:bookmarkStart w:id="1351" w:name="_Toc139040301"/>
      <w:bookmarkStart w:id="1352" w:name="_Toc139373760"/>
      <w:bookmarkStart w:id="1353" w:name="_Toc139454133"/>
      <w:bookmarkEnd w:id="1351"/>
      <w:bookmarkEnd w:id="1352"/>
      <w:bookmarkEnd w:id="1353"/>
    </w:p>
    <w:p w14:paraId="45E64E35" w14:textId="7027A44C" w:rsidR="002A7A46" w:rsidRDefault="002A7A46" w:rsidP="002A7A46">
      <w:pPr>
        <w:pStyle w:val="Heading3"/>
        <w:spacing w:after="240"/>
        <w:ind w:left="720"/>
        <w:rPr>
          <w:ins w:id="1354" w:author="Sampathkumar Chinnaswamy" w:date="2023-06-27T12:35:00Z"/>
        </w:rPr>
      </w:pPr>
      <w:bookmarkStart w:id="1355" w:name="_Toc139454134"/>
      <w:r w:rsidRPr="000217DE">
        <w:t>Request and Response from Rule</w:t>
      </w:r>
      <w:ins w:id="1356" w:author="Sampathkumar Chinnaswamy" w:date="2023-06-21T17:15:00Z">
        <w:r w:rsidR="00864B4C">
          <w:t xml:space="preserve">s and </w:t>
        </w:r>
      </w:ins>
      <w:del w:id="1357" w:author="Sampathkumar Chinnaswamy" w:date="2023-06-21T17:15:00Z">
        <w:r w:rsidRPr="000217DE" w:rsidDel="00864B4C">
          <w:delText xml:space="preserve"> / </w:delText>
        </w:r>
      </w:del>
      <w:r w:rsidRPr="000217DE">
        <w:t>Rating Engine</w:t>
      </w:r>
      <w:bookmarkEnd w:id="1355"/>
      <w:del w:id="1358" w:author="Sampathkumar Chinnaswamy" w:date="2023-06-27T12:35:00Z">
        <w:r w:rsidRPr="000217DE" w:rsidDel="00B411AD">
          <w:delText xml:space="preserve"> </w:delText>
        </w:r>
      </w:del>
    </w:p>
    <w:p w14:paraId="5912894C" w14:textId="77777777" w:rsidR="00B411AD" w:rsidRDefault="00B411AD" w:rsidP="00B411AD">
      <w:pPr>
        <w:rPr>
          <w:ins w:id="1359" w:author="Sampathkumar Chinnaswamy" w:date="2023-06-27T12:35:00Z"/>
        </w:rPr>
      </w:pPr>
      <w:ins w:id="1360" w:author="Sampathkumar Chinnaswamy" w:date="2023-06-27T12:35:00Z">
        <w:r>
          <w:t xml:space="preserve">Request and Response xml will be updated in the Technical Document </w:t>
        </w:r>
      </w:ins>
    </w:p>
    <w:p w14:paraId="54CAD1BE" w14:textId="70900DFA" w:rsidR="00B411AD" w:rsidRPr="00B411AD" w:rsidDel="00C64E8E" w:rsidRDefault="00B411AD" w:rsidP="00B411AD">
      <w:pPr>
        <w:rPr>
          <w:del w:id="1361" w:author="Sampathkumar Chinnaswamy" w:date="2023-06-27T12:35:00Z"/>
        </w:rPr>
      </w:pPr>
      <w:bookmarkStart w:id="1362" w:name="_Toc138762273"/>
      <w:bookmarkStart w:id="1363" w:name="_Toc138771478"/>
      <w:bookmarkStart w:id="1364" w:name="_Toc139040303"/>
      <w:bookmarkStart w:id="1365" w:name="_Toc139373762"/>
      <w:bookmarkStart w:id="1366" w:name="_Toc139454135"/>
      <w:bookmarkEnd w:id="1362"/>
      <w:bookmarkEnd w:id="1363"/>
      <w:bookmarkEnd w:id="1364"/>
      <w:bookmarkEnd w:id="1365"/>
      <w:bookmarkEnd w:id="1366"/>
    </w:p>
    <w:p w14:paraId="08D94EFA" w14:textId="54ACB818" w:rsidR="004B0476" w:rsidRPr="000217DE" w:rsidDel="00B411AD" w:rsidRDefault="004B0476" w:rsidP="004B0476">
      <w:pPr>
        <w:pStyle w:val="Heading4"/>
        <w:rPr>
          <w:del w:id="1367" w:author="Sampathkumar Chinnaswamy" w:date="2023-06-27T12:35:00Z"/>
        </w:rPr>
      </w:pPr>
      <w:bookmarkStart w:id="1368" w:name="_Extra_Coverage_Service"/>
      <w:bookmarkEnd w:id="1368"/>
      <w:del w:id="1369" w:author="Sampathkumar Chinnaswamy" w:date="2023-06-27T12:35:00Z">
        <w:r w:rsidRPr="000217DE" w:rsidDel="00B411AD">
          <w:delText>Make Model Service</w:delText>
        </w:r>
        <w:bookmarkStart w:id="1370" w:name="_Toc138762274"/>
        <w:bookmarkStart w:id="1371" w:name="_Toc138771479"/>
        <w:bookmarkStart w:id="1372" w:name="_Toc139040304"/>
        <w:bookmarkStart w:id="1373" w:name="_Toc139373763"/>
        <w:bookmarkStart w:id="1374" w:name="_Toc139454136"/>
        <w:bookmarkEnd w:id="1370"/>
        <w:bookmarkEnd w:id="1371"/>
        <w:bookmarkEnd w:id="1372"/>
        <w:bookmarkEnd w:id="1373"/>
        <w:bookmarkEnd w:id="1374"/>
      </w:del>
    </w:p>
    <w:p w14:paraId="13B77A28" w14:textId="286242C9" w:rsidR="004B0476" w:rsidRPr="000217DE" w:rsidDel="00B411AD" w:rsidRDefault="004B0476" w:rsidP="004B0476">
      <w:pPr>
        <w:pStyle w:val="Heading5"/>
        <w:rPr>
          <w:del w:id="1375" w:author="Sampathkumar Chinnaswamy" w:date="2023-06-27T12:35:00Z"/>
        </w:rPr>
      </w:pPr>
      <w:del w:id="1376" w:author="Sampathkumar Chinnaswamy" w:date="2023-06-27T12:35:00Z">
        <w:r w:rsidRPr="000217DE" w:rsidDel="00B411AD">
          <w:delText xml:space="preserve">Request Service </w:delText>
        </w:r>
        <w:bookmarkStart w:id="1377" w:name="_Toc138762275"/>
        <w:bookmarkStart w:id="1378" w:name="_Toc138771480"/>
        <w:bookmarkStart w:id="1379" w:name="_Toc139040305"/>
        <w:bookmarkStart w:id="1380" w:name="_Toc139373764"/>
        <w:bookmarkStart w:id="1381" w:name="_Toc139454137"/>
        <w:bookmarkEnd w:id="1377"/>
        <w:bookmarkEnd w:id="1378"/>
        <w:bookmarkEnd w:id="1379"/>
        <w:bookmarkEnd w:id="1380"/>
        <w:bookmarkEnd w:id="1381"/>
      </w:del>
    </w:p>
    <w:p w14:paraId="00D5FFE4" w14:textId="5CA8F123" w:rsidR="004B0476" w:rsidRPr="000217DE" w:rsidDel="00B411AD" w:rsidRDefault="004B0476" w:rsidP="004B0476">
      <w:pPr>
        <w:rPr>
          <w:del w:id="1382" w:author="Sampathkumar Chinnaswamy" w:date="2023-06-27T12:35:00Z"/>
        </w:rPr>
      </w:pPr>
      <w:del w:id="1383" w:author="Sampathkumar Chinnaswamy" w:date="2023-06-27T12:35:00Z">
        <w:r w:rsidRPr="000217DE" w:rsidDel="00B411AD">
          <w:delText xml:space="preserve">In the Request Service the following parameters shall be available </w:delText>
        </w:r>
        <w:bookmarkStart w:id="1384" w:name="_Toc138762276"/>
        <w:bookmarkStart w:id="1385" w:name="_Toc138771481"/>
        <w:bookmarkStart w:id="1386" w:name="_Toc139040306"/>
        <w:bookmarkStart w:id="1387" w:name="_Toc139373765"/>
        <w:bookmarkStart w:id="1388" w:name="_Toc139454138"/>
        <w:bookmarkEnd w:id="1384"/>
        <w:bookmarkEnd w:id="1385"/>
        <w:bookmarkEnd w:id="1386"/>
        <w:bookmarkEnd w:id="1387"/>
        <w:bookmarkEnd w:id="1388"/>
      </w:del>
    </w:p>
    <w:p w14:paraId="2CC67983" w14:textId="5837A212" w:rsidR="004B0476" w:rsidRPr="000217DE" w:rsidDel="00B411AD" w:rsidRDefault="004B0476" w:rsidP="004B0476">
      <w:pPr>
        <w:pStyle w:val="Heading5"/>
        <w:rPr>
          <w:del w:id="1389" w:author="Sampathkumar Chinnaswamy" w:date="2023-06-27T12:35:00Z"/>
        </w:rPr>
      </w:pPr>
      <w:del w:id="1390" w:author="Sampathkumar Chinnaswamy" w:date="2023-06-27T12:35:00Z">
        <w:r w:rsidRPr="000217DE" w:rsidDel="00B411AD">
          <w:delText xml:space="preserve">Response Service </w:delText>
        </w:r>
        <w:bookmarkStart w:id="1391" w:name="_Toc138762277"/>
        <w:bookmarkStart w:id="1392" w:name="_Toc138771482"/>
        <w:bookmarkStart w:id="1393" w:name="_Toc139040307"/>
        <w:bookmarkStart w:id="1394" w:name="_Toc139373766"/>
        <w:bookmarkStart w:id="1395" w:name="_Toc139454139"/>
        <w:bookmarkEnd w:id="1391"/>
        <w:bookmarkEnd w:id="1392"/>
        <w:bookmarkEnd w:id="1393"/>
        <w:bookmarkEnd w:id="1394"/>
        <w:bookmarkEnd w:id="1395"/>
      </w:del>
    </w:p>
    <w:p w14:paraId="55306C75" w14:textId="6951604F" w:rsidR="004B0476" w:rsidRPr="000217DE" w:rsidDel="00B411AD" w:rsidRDefault="004B0476" w:rsidP="004B0476">
      <w:pPr>
        <w:rPr>
          <w:del w:id="1396" w:author="Sampathkumar Chinnaswamy" w:date="2023-06-27T12:35:00Z"/>
        </w:rPr>
      </w:pPr>
      <w:del w:id="1397" w:author="Sampathkumar Chinnaswamy" w:date="2023-06-27T12:35:00Z">
        <w:r w:rsidRPr="000217DE" w:rsidDel="00B411AD">
          <w:delText>In the Response Service the following parameters shall be available</w:delText>
        </w:r>
        <w:bookmarkStart w:id="1398" w:name="_Toc138762278"/>
        <w:bookmarkStart w:id="1399" w:name="_Toc138771483"/>
        <w:bookmarkStart w:id="1400" w:name="_Toc139040308"/>
        <w:bookmarkStart w:id="1401" w:name="_Toc139373767"/>
        <w:bookmarkStart w:id="1402" w:name="_Toc139454140"/>
        <w:bookmarkEnd w:id="1398"/>
        <w:bookmarkEnd w:id="1399"/>
        <w:bookmarkEnd w:id="1400"/>
        <w:bookmarkEnd w:id="1401"/>
        <w:bookmarkEnd w:id="1402"/>
      </w:del>
    </w:p>
    <w:p w14:paraId="2F5325AA" w14:textId="71E89362" w:rsidR="002A7A46" w:rsidRPr="000217DE" w:rsidDel="00B411AD" w:rsidRDefault="002A7A46" w:rsidP="002A7A46">
      <w:pPr>
        <w:pStyle w:val="Heading4"/>
        <w:rPr>
          <w:del w:id="1403" w:author="Sampathkumar Chinnaswamy" w:date="2023-06-27T12:35:00Z"/>
        </w:rPr>
      </w:pPr>
      <w:del w:id="1404" w:author="Sampathkumar Chinnaswamy" w:date="2023-06-27T12:35:00Z">
        <w:r w:rsidRPr="000217DE" w:rsidDel="00B411AD">
          <w:lastRenderedPageBreak/>
          <w:delText>Extra Coverage Service</w:delText>
        </w:r>
        <w:bookmarkStart w:id="1405" w:name="_Toc138762279"/>
        <w:bookmarkStart w:id="1406" w:name="_Toc138771484"/>
        <w:bookmarkStart w:id="1407" w:name="_Toc139040309"/>
        <w:bookmarkStart w:id="1408" w:name="_Toc139373768"/>
        <w:bookmarkStart w:id="1409" w:name="_Toc139454141"/>
        <w:bookmarkEnd w:id="1405"/>
        <w:bookmarkEnd w:id="1406"/>
        <w:bookmarkEnd w:id="1407"/>
        <w:bookmarkEnd w:id="1408"/>
        <w:bookmarkEnd w:id="1409"/>
      </w:del>
    </w:p>
    <w:p w14:paraId="23D8BF81" w14:textId="026B0AE5" w:rsidR="002A7A46" w:rsidRPr="000217DE" w:rsidDel="00B411AD" w:rsidRDefault="002A7A46" w:rsidP="002A7A46">
      <w:pPr>
        <w:pStyle w:val="Heading5"/>
        <w:rPr>
          <w:del w:id="1410" w:author="Sampathkumar Chinnaswamy" w:date="2023-06-27T12:35:00Z"/>
        </w:rPr>
      </w:pPr>
      <w:bookmarkStart w:id="1411" w:name="_Request_Service"/>
      <w:bookmarkEnd w:id="1411"/>
      <w:del w:id="1412" w:author="Sampathkumar Chinnaswamy" w:date="2023-06-27T12:35:00Z">
        <w:r w:rsidRPr="000217DE" w:rsidDel="00B411AD">
          <w:delText xml:space="preserve">Request Service </w:delText>
        </w:r>
        <w:bookmarkStart w:id="1413" w:name="_Toc138762280"/>
        <w:bookmarkStart w:id="1414" w:name="_Toc138771485"/>
        <w:bookmarkStart w:id="1415" w:name="_Toc139040310"/>
        <w:bookmarkStart w:id="1416" w:name="_Toc139373769"/>
        <w:bookmarkStart w:id="1417" w:name="_Toc139454142"/>
        <w:bookmarkEnd w:id="1413"/>
        <w:bookmarkEnd w:id="1414"/>
        <w:bookmarkEnd w:id="1415"/>
        <w:bookmarkEnd w:id="1416"/>
        <w:bookmarkEnd w:id="1417"/>
      </w:del>
    </w:p>
    <w:p w14:paraId="4D377C0C" w14:textId="57B5C600" w:rsidR="002A7A46" w:rsidRPr="000217DE" w:rsidDel="00B411AD" w:rsidRDefault="002A7A46" w:rsidP="002A7A46">
      <w:pPr>
        <w:rPr>
          <w:del w:id="1418" w:author="Sampathkumar Chinnaswamy" w:date="2023-06-27T12:35:00Z"/>
        </w:rPr>
      </w:pPr>
      <w:del w:id="1419" w:author="Sampathkumar Chinnaswamy" w:date="2023-06-27T12:35:00Z">
        <w:r w:rsidRPr="000217DE" w:rsidDel="00B411AD">
          <w:delText xml:space="preserve">In the Request Service the following parameters shall be available </w:delText>
        </w:r>
        <w:bookmarkStart w:id="1420" w:name="_Toc138762281"/>
        <w:bookmarkStart w:id="1421" w:name="_Toc138771486"/>
        <w:bookmarkStart w:id="1422" w:name="_Toc139040311"/>
        <w:bookmarkStart w:id="1423" w:name="_Toc139373770"/>
        <w:bookmarkStart w:id="1424" w:name="_Toc139454143"/>
        <w:bookmarkEnd w:id="1420"/>
        <w:bookmarkEnd w:id="1421"/>
        <w:bookmarkEnd w:id="1422"/>
        <w:bookmarkEnd w:id="1423"/>
        <w:bookmarkEnd w:id="1424"/>
      </w:del>
    </w:p>
    <w:p w14:paraId="649EBD70" w14:textId="7379E462" w:rsidR="002A7A46" w:rsidRPr="000217DE" w:rsidDel="00B411AD" w:rsidRDefault="002A7A46" w:rsidP="002A7A46">
      <w:pPr>
        <w:pStyle w:val="Heading5"/>
        <w:rPr>
          <w:del w:id="1425" w:author="Sampathkumar Chinnaswamy" w:date="2023-06-27T12:35:00Z"/>
        </w:rPr>
      </w:pPr>
      <w:del w:id="1426" w:author="Sampathkumar Chinnaswamy" w:date="2023-06-27T12:35:00Z">
        <w:r w:rsidRPr="000217DE" w:rsidDel="00B411AD">
          <w:delText xml:space="preserve">Response Service </w:delText>
        </w:r>
        <w:bookmarkStart w:id="1427" w:name="_Toc138762282"/>
        <w:bookmarkStart w:id="1428" w:name="_Toc138771487"/>
        <w:bookmarkStart w:id="1429" w:name="_Toc139040312"/>
        <w:bookmarkStart w:id="1430" w:name="_Toc139373771"/>
        <w:bookmarkStart w:id="1431" w:name="_Toc139454144"/>
        <w:bookmarkEnd w:id="1427"/>
        <w:bookmarkEnd w:id="1428"/>
        <w:bookmarkEnd w:id="1429"/>
        <w:bookmarkEnd w:id="1430"/>
        <w:bookmarkEnd w:id="1431"/>
      </w:del>
    </w:p>
    <w:p w14:paraId="38D64CCD" w14:textId="263B8382" w:rsidR="002A7A46" w:rsidRPr="000217DE" w:rsidDel="00B411AD" w:rsidRDefault="002A7A46" w:rsidP="002A7A46">
      <w:pPr>
        <w:rPr>
          <w:del w:id="1432" w:author="Sampathkumar Chinnaswamy" w:date="2023-06-27T12:35:00Z"/>
        </w:rPr>
      </w:pPr>
      <w:del w:id="1433" w:author="Sampathkumar Chinnaswamy" w:date="2023-06-27T12:35:00Z">
        <w:r w:rsidRPr="000217DE" w:rsidDel="00B411AD">
          <w:delText xml:space="preserve">In the Response Service the following parameters shall be available </w:delText>
        </w:r>
        <w:bookmarkStart w:id="1434" w:name="_Toc138762283"/>
        <w:bookmarkStart w:id="1435" w:name="_Toc138771488"/>
        <w:bookmarkStart w:id="1436" w:name="_Toc139040313"/>
        <w:bookmarkStart w:id="1437" w:name="_Toc139373772"/>
        <w:bookmarkStart w:id="1438" w:name="_Toc139454145"/>
        <w:bookmarkEnd w:id="1434"/>
        <w:bookmarkEnd w:id="1435"/>
        <w:bookmarkEnd w:id="1436"/>
        <w:bookmarkEnd w:id="1437"/>
        <w:bookmarkEnd w:id="1438"/>
      </w:del>
    </w:p>
    <w:p w14:paraId="41E844F2" w14:textId="402EE7B4" w:rsidR="002A7A46" w:rsidRPr="000217DE" w:rsidDel="00B411AD" w:rsidRDefault="002A7A46" w:rsidP="002A7A46">
      <w:pPr>
        <w:pStyle w:val="Heading4"/>
        <w:rPr>
          <w:del w:id="1439" w:author="Sampathkumar Chinnaswamy" w:date="2023-06-27T12:35:00Z"/>
        </w:rPr>
      </w:pPr>
      <w:bookmarkStart w:id="1440" w:name="_Make_Model_Service"/>
      <w:bookmarkStart w:id="1441" w:name="_Refer_Risk_Service"/>
      <w:bookmarkEnd w:id="1440"/>
      <w:bookmarkEnd w:id="1441"/>
      <w:del w:id="1442" w:author="Sampathkumar Chinnaswamy" w:date="2023-06-27T07:29:00Z">
        <w:r w:rsidRPr="000217DE" w:rsidDel="00C22D28">
          <w:delText xml:space="preserve">Refer </w:delText>
        </w:r>
      </w:del>
      <w:del w:id="1443" w:author="Sampathkumar Chinnaswamy" w:date="2023-06-27T12:35:00Z">
        <w:r w:rsidRPr="000217DE" w:rsidDel="00B411AD">
          <w:delText>Risk Service</w:delText>
        </w:r>
        <w:bookmarkStart w:id="1444" w:name="_Toc138762284"/>
        <w:bookmarkStart w:id="1445" w:name="_Toc138771489"/>
        <w:bookmarkStart w:id="1446" w:name="_Toc139040314"/>
        <w:bookmarkStart w:id="1447" w:name="_Toc139373773"/>
        <w:bookmarkStart w:id="1448" w:name="_Toc139454146"/>
        <w:bookmarkEnd w:id="1444"/>
        <w:bookmarkEnd w:id="1445"/>
        <w:bookmarkEnd w:id="1446"/>
        <w:bookmarkEnd w:id="1447"/>
        <w:bookmarkEnd w:id="1448"/>
      </w:del>
    </w:p>
    <w:p w14:paraId="06A9D461" w14:textId="627BBEAD" w:rsidR="002A7A46" w:rsidRPr="000217DE" w:rsidDel="00B411AD" w:rsidRDefault="002A7A46" w:rsidP="002A7A46">
      <w:pPr>
        <w:pStyle w:val="Heading5"/>
        <w:rPr>
          <w:del w:id="1449" w:author="Sampathkumar Chinnaswamy" w:date="2023-06-27T12:35:00Z"/>
        </w:rPr>
      </w:pPr>
      <w:del w:id="1450" w:author="Sampathkumar Chinnaswamy" w:date="2023-06-27T12:35:00Z">
        <w:r w:rsidRPr="000217DE" w:rsidDel="00B411AD">
          <w:delText xml:space="preserve">Request Service </w:delText>
        </w:r>
        <w:bookmarkStart w:id="1451" w:name="_Toc138762285"/>
        <w:bookmarkStart w:id="1452" w:name="_Toc138771490"/>
        <w:bookmarkStart w:id="1453" w:name="_Toc139040315"/>
        <w:bookmarkStart w:id="1454" w:name="_Toc139373774"/>
        <w:bookmarkStart w:id="1455" w:name="_Toc139454147"/>
        <w:bookmarkEnd w:id="1451"/>
        <w:bookmarkEnd w:id="1452"/>
        <w:bookmarkEnd w:id="1453"/>
        <w:bookmarkEnd w:id="1454"/>
        <w:bookmarkEnd w:id="1455"/>
      </w:del>
    </w:p>
    <w:p w14:paraId="3C454642" w14:textId="404EEE54" w:rsidR="002A7A46" w:rsidRPr="000217DE" w:rsidDel="00B411AD" w:rsidRDefault="002A7A46" w:rsidP="002A7A46">
      <w:pPr>
        <w:rPr>
          <w:del w:id="1456" w:author="Sampathkumar Chinnaswamy" w:date="2023-06-27T12:35:00Z"/>
        </w:rPr>
      </w:pPr>
      <w:del w:id="1457" w:author="Sampathkumar Chinnaswamy" w:date="2023-06-27T12:35:00Z">
        <w:r w:rsidRPr="000217DE" w:rsidDel="00B411AD">
          <w:delText xml:space="preserve">In the Request Service the following parameters shall be available </w:delText>
        </w:r>
        <w:bookmarkStart w:id="1458" w:name="_Toc138762286"/>
        <w:bookmarkStart w:id="1459" w:name="_Toc138771491"/>
        <w:bookmarkStart w:id="1460" w:name="_Toc139040316"/>
        <w:bookmarkStart w:id="1461" w:name="_Toc139373775"/>
        <w:bookmarkStart w:id="1462" w:name="_Toc139454148"/>
        <w:bookmarkEnd w:id="1458"/>
        <w:bookmarkEnd w:id="1459"/>
        <w:bookmarkEnd w:id="1460"/>
        <w:bookmarkEnd w:id="1461"/>
        <w:bookmarkEnd w:id="1462"/>
      </w:del>
    </w:p>
    <w:p w14:paraId="48A53495" w14:textId="2F19F38B" w:rsidR="002A7A46" w:rsidRPr="000217DE" w:rsidDel="00B411AD" w:rsidRDefault="002A7A46" w:rsidP="002A7A46">
      <w:pPr>
        <w:pStyle w:val="Heading5"/>
        <w:rPr>
          <w:del w:id="1463" w:author="Sampathkumar Chinnaswamy" w:date="2023-06-27T12:35:00Z"/>
        </w:rPr>
      </w:pPr>
      <w:del w:id="1464" w:author="Sampathkumar Chinnaswamy" w:date="2023-06-27T12:35:00Z">
        <w:r w:rsidRPr="000217DE" w:rsidDel="00B411AD">
          <w:delText xml:space="preserve">Response Service </w:delText>
        </w:r>
        <w:bookmarkStart w:id="1465" w:name="_Toc138762287"/>
        <w:bookmarkStart w:id="1466" w:name="_Toc138771492"/>
        <w:bookmarkStart w:id="1467" w:name="_Toc139040317"/>
        <w:bookmarkStart w:id="1468" w:name="_Toc139373776"/>
        <w:bookmarkStart w:id="1469" w:name="_Toc139454149"/>
        <w:bookmarkEnd w:id="1465"/>
        <w:bookmarkEnd w:id="1466"/>
        <w:bookmarkEnd w:id="1467"/>
        <w:bookmarkEnd w:id="1468"/>
        <w:bookmarkEnd w:id="1469"/>
      </w:del>
    </w:p>
    <w:p w14:paraId="04DF1378" w14:textId="65896614" w:rsidR="002A7A46" w:rsidRPr="000217DE" w:rsidDel="00B411AD" w:rsidRDefault="002A7A46" w:rsidP="002A7A46">
      <w:pPr>
        <w:rPr>
          <w:del w:id="1470" w:author="Sampathkumar Chinnaswamy" w:date="2023-06-27T12:35:00Z"/>
        </w:rPr>
      </w:pPr>
      <w:del w:id="1471" w:author="Sampathkumar Chinnaswamy" w:date="2023-06-27T12:35:00Z">
        <w:r w:rsidRPr="000217DE" w:rsidDel="00B411AD">
          <w:delText xml:space="preserve">In the Response Service the following parameters shall be available </w:delText>
        </w:r>
        <w:bookmarkStart w:id="1472" w:name="_Toc138762288"/>
        <w:bookmarkStart w:id="1473" w:name="_Toc138771493"/>
        <w:bookmarkStart w:id="1474" w:name="_Toc139040318"/>
        <w:bookmarkStart w:id="1475" w:name="_Toc139373777"/>
        <w:bookmarkStart w:id="1476" w:name="_Toc139454150"/>
        <w:bookmarkEnd w:id="1472"/>
        <w:bookmarkEnd w:id="1473"/>
        <w:bookmarkEnd w:id="1474"/>
        <w:bookmarkEnd w:id="1475"/>
        <w:bookmarkEnd w:id="1476"/>
      </w:del>
    </w:p>
    <w:p w14:paraId="7CFAA62D" w14:textId="631DF710" w:rsidR="002A7A46" w:rsidRPr="000217DE" w:rsidDel="00B411AD" w:rsidRDefault="002A7A46" w:rsidP="002A7A46">
      <w:pPr>
        <w:pStyle w:val="Heading4"/>
        <w:rPr>
          <w:del w:id="1477" w:author="Sampathkumar Chinnaswamy" w:date="2023-06-27T12:35:00Z"/>
        </w:rPr>
      </w:pPr>
      <w:del w:id="1478" w:author="Sampathkumar Chinnaswamy" w:date="2023-06-27T12:35:00Z">
        <w:r w:rsidRPr="000217DE" w:rsidDel="00B411AD">
          <w:delText xml:space="preserve">Contribution Service </w:delText>
        </w:r>
        <w:bookmarkStart w:id="1479" w:name="_Toc138762289"/>
        <w:bookmarkStart w:id="1480" w:name="_Toc138771494"/>
        <w:bookmarkStart w:id="1481" w:name="_Toc139040319"/>
        <w:bookmarkStart w:id="1482" w:name="_Toc139373778"/>
        <w:bookmarkStart w:id="1483" w:name="_Toc139454151"/>
        <w:bookmarkEnd w:id="1479"/>
        <w:bookmarkEnd w:id="1480"/>
        <w:bookmarkEnd w:id="1481"/>
        <w:bookmarkEnd w:id="1482"/>
        <w:bookmarkEnd w:id="1483"/>
      </w:del>
    </w:p>
    <w:p w14:paraId="36C60668" w14:textId="0F9C0CF0" w:rsidR="002A7A46" w:rsidRPr="000217DE" w:rsidDel="00B411AD" w:rsidRDefault="002A7A46" w:rsidP="002A7A46">
      <w:pPr>
        <w:pStyle w:val="Heading5"/>
        <w:rPr>
          <w:del w:id="1484" w:author="Sampathkumar Chinnaswamy" w:date="2023-06-27T12:35:00Z"/>
        </w:rPr>
      </w:pPr>
      <w:del w:id="1485" w:author="Sampathkumar Chinnaswamy" w:date="2023-06-27T12:35:00Z">
        <w:r w:rsidRPr="000217DE" w:rsidDel="00B411AD">
          <w:delText xml:space="preserve">Request Service </w:delText>
        </w:r>
        <w:bookmarkStart w:id="1486" w:name="_Toc138762290"/>
        <w:bookmarkStart w:id="1487" w:name="_Toc138771495"/>
        <w:bookmarkStart w:id="1488" w:name="_Toc139040320"/>
        <w:bookmarkStart w:id="1489" w:name="_Toc139373779"/>
        <w:bookmarkStart w:id="1490" w:name="_Toc139454152"/>
        <w:bookmarkEnd w:id="1486"/>
        <w:bookmarkEnd w:id="1487"/>
        <w:bookmarkEnd w:id="1488"/>
        <w:bookmarkEnd w:id="1489"/>
        <w:bookmarkEnd w:id="1490"/>
      </w:del>
    </w:p>
    <w:p w14:paraId="65F09992" w14:textId="70A90AC8" w:rsidR="002A7A46" w:rsidRPr="000217DE" w:rsidDel="00B411AD" w:rsidRDefault="002A7A46" w:rsidP="002A7A46">
      <w:pPr>
        <w:rPr>
          <w:del w:id="1491" w:author="Sampathkumar Chinnaswamy" w:date="2023-06-27T12:35:00Z"/>
        </w:rPr>
      </w:pPr>
      <w:del w:id="1492" w:author="Sampathkumar Chinnaswamy" w:date="2023-06-27T12:35:00Z">
        <w:r w:rsidRPr="000217DE" w:rsidDel="00B411AD">
          <w:delText xml:space="preserve">In the Request Service the following parameters shall be available </w:delText>
        </w:r>
        <w:bookmarkStart w:id="1493" w:name="_Toc138762291"/>
        <w:bookmarkStart w:id="1494" w:name="_Toc138771496"/>
        <w:bookmarkStart w:id="1495" w:name="_Toc139040321"/>
        <w:bookmarkStart w:id="1496" w:name="_Toc139373780"/>
        <w:bookmarkStart w:id="1497" w:name="_Toc139454153"/>
        <w:bookmarkEnd w:id="1493"/>
        <w:bookmarkEnd w:id="1494"/>
        <w:bookmarkEnd w:id="1495"/>
        <w:bookmarkEnd w:id="1496"/>
        <w:bookmarkEnd w:id="1497"/>
      </w:del>
    </w:p>
    <w:p w14:paraId="5A40756A" w14:textId="200F9252" w:rsidR="002A7A46" w:rsidRPr="000217DE" w:rsidDel="00B411AD" w:rsidRDefault="002A7A46" w:rsidP="002A7A46">
      <w:pPr>
        <w:pStyle w:val="Heading5"/>
        <w:rPr>
          <w:del w:id="1498" w:author="Sampathkumar Chinnaswamy" w:date="2023-06-27T12:35:00Z"/>
        </w:rPr>
      </w:pPr>
      <w:del w:id="1499" w:author="Sampathkumar Chinnaswamy" w:date="2023-06-27T12:35:00Z">
        <w:r w:rsidRPr="000217DE" w:rsidDel="00B411AD">
          <w:delText xml:space="preserve">Response Service </w:delText>
        </w:r>
        <w:bookmarkStart w:id="1500" w:name="_Toc138762292"/>
        <w:bookmarkStart w:id="1501" w:name="_Toc138771497"/>
        <w:bookmarkStart w:id="1502" w:name="_Toc139040322"/>
        <w:bookmarkStart w:id="1503" w:name="_Toc139373781"/>
        <w:bookmarkStart w:id="1504" w:name="_Toc139454154"/>
        <w:bookmarkEnd w:id="1500"/>
        <w:bookmarkEnd w:id="1501"/>
        <w:bookmarkEnd w:id="1502"/>
        <w:bookmarkEnd w:id="1503"/>
        <w:bookmarkEnd w:id="1504"/>
      </w:del>
    </w:p>
    <w:p w14:paraId="75E55B9D" w14:textId="423547F2" w:rsidR="002A7A46" w:rsidDel="00B411AD" w:rsidRDefault="002A7A46" w:rsidP="002A7A46">
      <w:pPr>
        <w:rPr>
          <w:del w:id="1505" w:author="Sampathkumar Chinnaswamy" w:date="2023-06-27T12:35:00Z"/>
        </w:rPr>
      </w:pPr>
      <w:del w:id="1506" w:author="Sampathkumar Chinnaswamy" w:date="2023-06-27T12:35:00Z">
        <w:r w:rsidRPr="000217DE" w:rsidDel="00B411AD">
          <w:delText xml:space="preserve">In the Response Service the following parameters shall be available </w:delText>
        </w:r>
        <w:bookmarkStart w:id="1507" w:name="_Toc138762293"/>
        <w:bookmarkStart w:id="1508" w:name="_Toc138771498"/>
        <w:bookmarkStart w:id="1509" w:name="_Toc139040323"/>
        <w:bookmarkStart w:id="1510" w:name="_Toc139373782"/>
        <w:bookmarkStart w:id="1511" w:name="_Toc139454155"/>
        <w:bookmarkEnd w:id="1507"/>
        <w:bookmarkEnd w:id="1508"/>
        <w:bookmarkEnd w:id="1509"/>
        <w:bookmarkEnd w:id="1510"/>
        <w:bookmarkEnd w:id="1511"/>
      </w:del>
    </w:p>
    <w:p w14:paraId="23E133D3" w14:textId="38A09907" w:rsidR="001E09F8" w:rsidRPr="000217DE" w:rsidDel="00B411AD" w:rsidRDefault="001E09F8" w:rsidP="002A7A46">
      <w:pPr>
        <w:rPr>
          <w:del w:id="1512" w:author="Sampathkumar Chinnaswamy" w:date="2023-06-27T12:35:00Z"/>
        </w:rPr>
      </w:pPr>
      <w:del w:id="1513" w:author="Sampathkumar Chinnaswamy" w:date="2023-06-23T15:32:00Z">
        <w:r w:rsidDel="004568C4">
          <w:delText xml:space="preserve">*** </w:delText>
        </w:r>
      </w:del>
      <w:del w:id="1514" w:author="Sampathkumar Chinnaswamy" w:date="2023-06-27T12:35:00Z">
        <w:r w:rsidDel="00B411AD">
          <w:delText xml:space="preserve">Section </w:delText>
        </w:r>
        <w:r w:rsidR="00A94C0E" w:rsidDel="00B411AD">
          <w:delText xml:space="preserve">1.2.9 will be updated later </w:delText>
        </w:r>
      </w:del>
      <w:del w:id="1515" w:author="Sampathkumar Chinnaswamy" w:date="2023-06-23T15:32:00Z">
        <w:r w:rsidR="00E52B00" w:rsidDel="004568C4">
          <w:delText xml:space="preserve">*** </w:delText>
        </w:r>
      </w:del>
      <w:bookmarkStart w:id="1516" w:name="_Toc138762294"/>
      <w:bookmarkStart w:id="1517" w:name="_Toc138771499"/>
      <w:bookmarkStart w:id="1518" w:name="_Toc139040324"/>
      <w:bookmarkStart w:id="1519" w:name="_Toc139373783"/>
      <w:bookmarkStart w:id="1520" w:name="_Toc139454156"/>
      <w:bookmarkEnd w:id="1516"/>
      <w:bookmarkEnd w:id="1517"/>
      <w:bookmarkEnd w:id="1518"/>
      <w:bookmarkEnd w:id="1519"/>
      <w:bookmarkEnd w:id="1520"/>
    </w:p>
    <w:p w14:paraId="5CFBC2AC" w14:textId="276FC021" w:rsidR="006C5527" w:rsidRPr="000217DE" w:rsidRDefault="00960F58" w:rsidP="003308A4">
      <w:pPr>
        <w:pStyle w:val="Heading3"/>
        <w:spacing w:after="240"/>
        <w:ind w:left="720"/>
      </w:pPr>
      <w:bookmarkStart w:id="1521" w:name="_Toc139454157"/>
      <w:r w:rsidRPr="000217DE">
        <w:t xml:space="preserve">Contribution </w:t>
      </w:r>
      <w:r w:rsidR="00796127" w:rsidRPr="000217DE">
        <w:t>Calculation</w:t>
      </w:r>
      <w:bookmarkEnd w:id="1521"/>
      <w:r w:rsidR="00796127" w:rsidRPr="000217DE">
        <w:t xml:space="preserve"> </w:t>
      </w:r>
    </w:p>
    <w:p w14:paraId="02FEEA05" w14:textId="644D1F23" w:rsidR="008A05E0" w:rsidRPr="000217DE" w:rsidRDefault="008A05E0" w:rsidP="008A05E0">
      <w:pPr>
        <w:pStyle w:val="Heading4"/>
        <w:spacing w:after="240"/>
      </w:pPr>
      <w:r w:rsidRPr="000217DE">
        <w:t>Get the Rule Serial Number and Pricing Serial Number</w:t>
      </w:r>
    </w:p>
    <w:p w14:paraId="16EC9FCE" w14:textId="343592D3" w:rsidR="001A2FF4" w:rsidRPr="000217DE" w:rsidRDefault="00590B24" w:rsidP="00590B24">
      <w:r w:rsidRPr="000217DE">
        <w:t>Based on the Agent Code received in the Request Service, the system shall get the applicable Agent Rules Group and Agent Pricing Group. Based on the applicable group, the system shall get th</w:t>
      </w:r>
      <w:r w:rsidR="001A2FF4" w:rsidRPr="000217DE">
        <w:t xml:space="preserve">e applicable Rule Serial Number, </w:t>
      </w:r>
      <w:r w:rsidRPr="000217DE">
        <w:t>Pricing Serial Number</w:t>
      </w:r>
      <w:r w:rsidR="001A2FF4" w:rsidRPr="000217DE">
        <w:t xml:space="preserve">s (for Basic </w:t>
      </w:r>
      <w:r w:rsidR="004F0F98">
        <w:t>Contribution</w:t>
      </w:r>
      <w:r w:rsidR="001A2FF4" w:rsidRPr="000217DE">
        <w:t xml:space="preserve">, Extra Coverages, Commission/Discount and Taxes). </w:t>
      </w:r>
    </w:p>
    <w:p w14:paraId="70ADE01F" w14:textId="088F0D97" w:rsidR="008A05E0" w:rsidRPr="000217DE" w:rsidRDefault="001A2FF4" w:rsidP="00590B24">
      <w:commentRangeStart w:id="1522"/>
      <w:commentRangeStart w:id="1523"/>
      <w:r w:rsidRPr="000217DE">
        <w:t xml:space="preserve">Based on the selected Rule and Pricing Serial Numbers, get the </w:t>
      </w:r>
      <w:r w:rsidR="00590B24" w:rsidRPr="000217DE">
        <w:t xml:space="preserve">Rule Data and Pricing Data </w:t>
      </w:r>
      <w:r w:rsidRPr="000217DE">
        <w:t xml:space="preserve">and </w:t>
      </w:r>
      <w:r w:rsidR="00590B24" w:rsidRPr="000217DE">
        <w:t xml:space="preserve">compute the </w:t>
      </w:r>
      <w:r w:rsidR="004F0F98">
        <w:t>Contribution</w:t>
      </w:r>
      <w:r w:rsidR="006720BF" w:rsidRPr="000217DE">
        <w:t xml:space="preserve">. </w:t>
      </w:r>
      <w:commentRangeEnd w:id="1522"/>
      <w:r w:rsidR="00B617B9">
        <w:rPr>
          <w:rStyle w:val="CommentReference"/>
        </w:rPr>
        <w:commentReference w:id="1522"/>
      </w:r>
      <w:commentRangeEnd w:id="1523"/>
      <w:r w:rsidR="00202CCA">
        <w:rPr>
          <w:rStyle w:val="CommentReference"/>
        </w:rPr>
        <w:commentReference w:id="1523"/>
      </w:r>
    </w:p>
    <w:p w14:paraId="7149DC36" w14:textId="21C0433C" w:rsidR="00BE7D1A" w:rsidRPr="000217DE" w:rsidRDefault="00D96ADB" w:rsidP="00350B70">
      <w:r>
        <w:rPr>
          <w:noProof/>
          <w:lang w:val="en-IN" w:eastAsia="en-IN"/>
        </w:rPr>
        <w:lastRenderedPageBreak/>
        <w:drawing>
          <wp:inline distT="0" distB="0" distL="0" distR="0" wp14:anchorId="67E01C0D" wp14:editId="15665C92">
            <wp:extent cx="6840084" cy="322027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4065" cy="3226860"/>
                    </a:xfrm>
                    <a:prstGeom prst="rect">
                      <a:avLst/>
                    </a:prstGeom>
                  </pic:spPr>
                </pic:pic>
              </a:graphicData>
            </a:graphic>
          </wp:inline>
        </w:drawing>
      </w:r>
    </w:p>
    <w:p w14:paraId="1627821C" w14:textId="518AC9D4" w:rsidR="00960F58" w:rsidRPr="000217DE" w:rsidRDefault="003308A4" w:rsidP="000361BC">
      <w:pPr>
        <w:pStyle w:val="Heading4"/>
      </w:pPr>
      <w:r w:rsidRPr="000217DE">
        <w:t>Steps</w:t>
      </w:r>
      <w:r w:rsidR="009C21C2">
        <w:t xml:space="preserve"> to Compute the </w:t>
      </w:r>
      <w:r w:rsidR="004F0F98">
        <w:t>Contribution</w:t>
      </w:r>
    </w:p>
    <w:p w14:paraId="3C23AC90" w14:textId="2E172992" w:rsidR="000361BC" w:rsidRPr="000217DE" w:rsidRDefault="000361BC" w:rsidP="000361BC">
      <w:r w:rsidRPr="000217DE">
        <w:t>Based on the Pricing Factors received from the front end system, the Rule</w:t>
      </w:r>
      <w:ins w:id="1524" w:author="Sampathkumar Chinnaswamy" w:date="2023-06-21T17:15:00Z">
        <w:r w:rsidR="00864B4C">
          <w:t xml:space="preserve">s and </w:t>
        </w:r>
      </w:ins>
      <w:del w:id="1525" w:author="Sampathkumar Chinnaswamy" w:date="2023-06-21T17:16:00Z">
        <w:r w:rsidRPr="000217DE" w:rsidDel="00864B4C">
          <w:delText xml:space="preserve"> / </w:delText>
        </w:r>
      </w:del>
      <w:r w:rsidRPr="000217DE">
        <w:t xml:space="preserve">Rating Engine shall arrive the </w:t>
      </w:r>
      <w:r w:rsidR="004F0F98">
        <w:t>Contribution</w:t>
      </w:r>
      <w:r w:rsidRPr="000217DE">
        <w:t xml:space="preserve"> Chargeable by using the applicable Rule Serial No. and Pricing Serial No.</w:t>
      </w:r>
    </w:p>
    <w:p w14:paraId="32C7F58B" w14:textId="26EE0382" w:rsidR="00BD135A" w:rsidRDefault="00BD135A" w:rsidP="000361BC"/>
    <w:p w14:paraId="14095AE9" w14:textId="0188E181" w:rsidR="00BD135A" w:rsidRDefault="00BD135A" w:rsidP="00BD135A"/>
    <w:p w14:paraId="7B3FB813" w14:textId="5685A32B" w:rsidR="000361BC" w:rsidRPr="00BD135A" w:rsidRDefault="00BD135A" w:rsidP="00BD135A">
      <w:pPr>
        <w:tabs>
          <w:tab w:val="left" w:pos="8565"/>
        </w:tabs>
      </w:pPr>
      <w:r>
        <w:tab/>
      </w:r>
    </w:p>
    <w:p w14:paraId="4CBC5522" w14:textId="30E2AED0" w:rsidR="00960F58" w:rsidRPr="000217DE" w:rsidRDefault="00960F58" w:rsidP="00960F58">
      <w:commentRangeStart w:id="1526"/>
      <w:commentRangeStart w:id="1527"/>
      <w:del w:id="1528" w:author="Sampathkumar Chinnaswamy" w:date="2023-06-23T15:19:00Z">
        <w:r w:rsidRPr="000217DE" w:rsidDel="00592D55">
          <w:rPr>
            <w:noProof/>
            <w:lang w:val="en-IN" w:eastAsia="en-IN"/>
          </w:rPr>
          <w:lastRenderedPageBreak/>
          <w:drawing>
            <wp:inline distT="0" distB="0" distL="0" distR="0" wp14:anchorId="5C349692" wp14:editId="03592BBF">
              <wp:extent cx="6667500" cy="7562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67500" cy="7562850"/>
                      </a:xfrm>
                      <a:prstGeom prst="rect">
                        <a:avLst/>
                      </a:prstGeom>
                      <a:noFill/>
                      <a:ln>
                        <a:noFill/>
                      </a:ln>
                    </pic:spPr>
                  </pic:pic>
                </a:graphicData>
              </a:graphic>
            </wp:inline>
          </w:drawing>
        </w:r>
      </w:del>
      <w:commentRangeEnd w:id="1526"/>
      <w:r w:rsidR="00751193">
        <w:rPr>
          <w:rStyle w:val="CommentReference"/>
        </w:rPr>
        <w:commentReference w:id="1526"/>
      </w:r>
      <w:commentRangeEnd w:id="1527"/>
      <w:r w:rsidR="00E34B9D">
        <w:rPr>
          <w:rStyle w:val="CommentReference"/>
        </w:rPr>
        <w:commentReference w:id="1527"/>
      </w:r>
    </w:p>
    <w:p w14:paraId="16FE0451" w14:textId="0F76494F" w:rsidR="003308A4" w:rsidRPr="000217DE" w:rsidDel="00CD3A99" w:rsidRDefault="00F304AF" w:rsidP="003308A4">
      <w:pPr>
        <w:rPr>
          <w:del w:id="1529" w:author="Sampathkumar Chinnaswamy" w:date="2023-06-25T16:02:00Z"/>
        </w:rPr>
      </w:pPr>
      <w:commentRangeStart w:id="1530"/>
      <w:commentRangeStart w:id="1531"/>
      <w:commentRangeEnd w:id="1530"/>
      <w:r>
        <w:rPr>
          <w:rStyle w:val="CommentReference"/>
        </w:rPr>
        <w:commentReference w:id="1530"/>
      </w:r>
      <w:commentRangeEnd w:id="1531"/>
      <w:r w:rsidR="00625961">
        <w:rPr>
          <w:rStyle w:val="CommentReference"/>
        </w:rPr>
        <w:commentReference w:id="1531"/>
      </w:r>
    </w:p>
    <w:p w14:paraId="7BBB9AB9" w14:textId="391D5AC4" w:rsidR="00592D55" w:rsidRDefault="00592D55" w:rsidP="003308A4">
      <w:pPr>
        <w:rPr>
          <w:ins w:id="1532" w:author="Sampathkumar Chinnaswamy" w:date="2023-06-23T15:20:00Z"/>
        </w:rPr>
      </w:pPr>
      <w:ins w:id="1533" w:author="Sampathkumar Chinnaswamy" w:date="2023-06-23T15:20:00Z">
        <w:r w:rsidRPr="00592D55">
          <w:rPr>
            <w:noProof/>
            <w:lang w:val="en-IN" w:eastAsia="en-IN"/>
          </w:rPr>
          <w:lastRenderedPageBreak/>
          <w:drawing>
            <wp:inline distT="0" distB="0" distL="0" distR="0" wp14:anchorId="4AFB1B04" wp14:editId="3BE6200C">
              <wp:extent cx="6649085" cy="76825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64193" cy="7699979"/>
                      </a:xfrm>
                      <a:prstGeom prst="rect">
                        <a:avLst/>
                      </a:prstGeom>
                      <a:noFill/>
                      <a:ln>
                        <a:noFill/>
                      </a:ln>
                    </pic:spPr>
                  </pic:pic>
                </a:graphicData>
              </a:graphic>
            </wp:inline>
          </w:drawing>
        </w:r>
      </w:ins>
    </w:p>
    <w:p w14:paraId="672BA603" w14:textId="2FAF1B4D" w:rsidR="00592D55" w:rsidRPr="000217DE" w:rsidDel="00CD3A99" w:rsidRDefault="00592D55" w:rsidP="003308A4">
      <w:pPr>
        <w:rPr>
          <w:del w:id="1534" w:author="Sampathkumar Chinnaswamy" w:date="2023-06-25T16:03:00Z"/>
        </w:rPr>
      </w:pPr>
    </w:p>
    <w:p w14:paraId="0A1B33F7" w14:textId="7913DFE4" w:rsidR="00DA5828" w:rsidRPr="000217DE" w:rsidRDefault="00DA5828" w:rsidP="003308A4">
      <w:r w:rsidRPr="000217DE">
        <w:lastRenderedPageBreak/>
        <w:t xml:space="preserve">While Compute the Final </w:t>
      </w:r>
      <w:r w:rsidR="004F0F98">
        <w:t>Contribution</w:t>
      </w:r>
      <w:r w:rsidRPr="000217DE">
        <w:t xml:space="preserve"> chargeable to Customer, the system shall compute the Extra Coverage </w:t>
      </w:r>
      <w:r w:rsidR="004F0F98">
        <w:t>Contribution</w:t>
      </w:r>
      <w:r w:rsidRPr="000217DE">
        <w:t xml:space="preserve"> also as per the below section, as it is part of the Final </w:t>
      </w:r>
      <w:r w:rsidR="004F0F98">
        <w:t>Contribution</w:t>
      </w:r>
      <w:r w:rsidRPr="000217DE">
        <w:t xml:space="preserve"> chargeable to Customer.</w:t>
      </w:r>
    </w:p>
    <w:p w14:paraId="1D33F3FA" w14:textId="7826D16A" w:rsidR="00960F58" w:rsidRPr="000217DE" w:rsidRDefault="00960F58" w:rsidP="008D0EAE">
      <w:pPr>
        <w:pStyle w:val="Heading4"/>
      </w:pPr>
      <w:commentRangeStart w:id="1535"/>
      <w:commentRangeStart w:id="1536"/>
      <w:r w:rsidRPr="000217DE">
        <w:t xml:space="preserve">Extra Coverage </w:t>
      </w:r>
      <w:r w:rsidR="004F0F98">
        <w:t>Contribution</w:t>
      </w:r>
    </w:p>
    <w:p w14:paraId="292909A6" w14:textId="6AFAA979" w:rsidR="00960F58" w:rsidRPr="000217DE" w:rsidRDefault="00960F58" w:rsidP="00AE6579">
      <w:pPr>
        <w:pStyle w:val="ListParagraph"/>
        <w:numPr>
          <w:ilvl w:val="0"/>
          <w:numId w:val="13"/>
        </w:numPr>
      </w:pPr>
      <w:r w:rsidRPr="000217DE">
        <w:t xml:space="preserve">Extra Coverage </w:t>
      </w:r>
      <w:r w:rsidR="004F0F98">
        <w:t>Contribution</w:t>
      </w:r>
      <w:r w:rsidRPr="000217DE">
        <w:t xml:space="preserve"> shall also be calculated </w:t>
      </w:r>
      <w:r w:rsidR="00D02077" w:rsidRPr="000217DE">
        <w:t xml:space="preserve">in the </w:t>
      </w:r>
      <w:r w:rsidRPr="000217DE">
        <w:t>Rule</w:t>
      </w:r>
      <w:ins w:id="1537" w:author="Sampathkumar Chinnaswamy" w:date="2023-06-21T17:16:00Z">
        <w:r w:rsidR="00864B4C">
          <w:t xml:space="preserve">s and </w:t>
        </w:r>
      </w:ins>
      <w:del w:id="1538" w:author="Sampathkumar Chinnaswamy" w:date="2023-06-21T17:16:00Z">
        <w:r w:rsidRPr="000217DE" w:rsidDel="00864B4C">
          <w:delText xml:space="preserve"> / </w:delText>
        </w:r>
      </w:del>
      <w:r w:rsidRPr="000217DE">
        <w:t>Rating Engine</w:t>
      </w:r>
      <w:r w:rsidR="00D02077" w:rsidRPr="000217DE">
        <w:t xml:space="preserve"> for both Tariff </w:t>
      </w:r>
      <w:r w:rsidR="004F0F98">
        <w:t>Contribution</w:t>
      </w:r>
      <w:r w:rsidR="00D02077" w:rsidRPr="000217DE">
        <w:t xml:space="preserve"> and De-Tariff </w:t>
      </w:r>
      <w:r w:rsidR="004F0F98">
        <w:t>Contribution</w:t>
      </w:r>
    </w:p>
    <w:p w14:paraId="5C7A47C8" w14:textId="23C9E18D" w:rsidR="000C0B29" w:rsidRPr="000217DE" w:rsidRDefault="00960F58" w:rsidP="00AE6579">
      <w:pPr>
        <w:pStyle w:val="ListParagraph"/>
        <w:numPr>
          <w:ilvl w:val="0"/>
          <w:numId w:val="13"/>
        </w:numPr>
      </w:pPr>
      <w:r w:rsidRPr="000217DE">
        <w:t>For the Extra Coverages received from the front end system, Rule</w:t>
      </w:r>
      <w:ins w:id="1539" w:author="Sampathkumar Chinnaswamy" w:date="2023-06-21T17:16:00Z">
        <w:r w:rsidR="00864B4C">
          <w:t xml:space="preserve">s and </w:t>
        </w:r>
      </w:ins>
      <w:del w:id="1540" w:author="Sampathkumar Chinnaswamy" w:date="2023-06-21T17:16:00Z">
        <w:r w:rsidRPr="000217DE" w:rsidDel="00864B4C">
          <w:delText xml:space="preserve"> / </w:delText>
        </w:r>
      </w:del>
      <w:r w:rsidRPr="000217DE">
        <w:t xml:space="preserve">Rating Engine shall compute the Extra Coverage </w:t>
      </w:r>
      <w:r w:rsidR="004F0F98">
        <w:t>Contribution</w:t>
      </w:r>
      <w:r w:rsidR="00273C15" w:rsidRPr="000217DE">
        <w:t xml:space="preserve">. </w:t>
      </w:r>
    </w:p>
    <w:p w14:paraId="44B58F8E" w14:textId="77777777" w:rsidR="004F213F" w:rsidRDefault="000C0B29" w:rsidP="00AE6579">
      <w:pPr>
        <w:pStyle w:val="ListParagraph"/>
        <w:numPr>
          <w:ilvl w:val="0"/>
          <w:numId w:val="13"/>
        </w:numPr>
        <w:rPr>
          <w:ins w:id="1541" w:author="Sampathkumar Chinnaswamy" w:date="2023-06-28T15:38:00Z"/>
        </w:rPr>
      </w:pPr>
      <w:r w:rsidRPr="000217DE">
        <w:t xml:space="preserve">Refer the attached excel file for </w:t>
      </w:r>
      <w:hyperlink w:anchor="ExtraCoverageFormulasandRate" w:history="1">
        <w:r w:rsidR="0030387B" w:rsidRPr="000217DE">
          <w:rPr>
            <w:rStyle w:val="Hyperlink"/>
          </w:rPr>
          <w:t xml:space="preserve">Extra Coverage </w:t>
        </w:r>
        <w:r w:rsidR="00D02077" w:rsidRPr="000217DE">
          <w:rPr>
            <w:rStyle w:val="Hyperlink"/>
          </w:rPr>
          <w:t>Formula</w:t>
        </w:r>
        <w:r w:rsidR="00273C15" w:rsidRPr="000217DE">
          <w:rPr>
            <w:rStyle w:val="Hyperlink"/>
          </w:rPr>
          <w:t>s</w:t>
        </w:r>
      </w:hyperlink>
      <w:r w:rsidR="00273C15" w:rsidRPr="000217DE">
        <w:t xml:space="preserve"> </w:t>
      </w:r>
      <w:commentRangeEnd w:id="1535"/>
      <w:r w:rsidR="00F304AF">
        <w:rPr>
          <w:rStyle w:val="CommentReference"/>
        </w:rPr>
        <w:commentReference w:id="1535"/>
      </w:r>
      <w:commentRangeEnd w:id="1536"/>
    </w:p>
    <w:p w14:paraId="33D1DADF" w14:textId="78665886" w:rsidR="004F213F" w:rsidRPr="000217DE" w:rsidRDefault="00625961" w:rsidP="00AE6579">
      <w:pPr>
        <w:pStyle w:val="ListParagraph"/>
        <w:numPr>
          <w:ilvl w:val="0"/>
          <w:numId w:val="13"/>
        </w:numPr>
      </w:pPr>
      <w:r>
        <w:rPr>
          <w:rStyle w:val="CommentReference"/>
        </w:rPr>
        <w:commentReference w:id="1536"/>
      </w:r>
      <w:ins w:id="1542" w:author="Sampathkumar Chinnaswamy" w:date="2023-06-28T15:39:00Z">
        <w:r w:rsidR="004F213F" w:rsidRPr="004F213F">
          <w:t xml:space="preserve"> PRIVATE HIRE CAR ENDORSEMENT</w:t>
        </w:r>
        <w:r w:rsidR="004F213F">
          <w:t xml:space="preserve"> (</w:t>
        </w:r>
      </w:ins>
      <w:ins w:id="1543" w:author="Sampathkumar Chinnaswamy" w:date="2023-06-28T15:38:00Z">
        <w:r w:rsidR="004F213F">
          <w:t>E-Hailing Endorsement</w:t>
        </w:r>
      </w:ins>
      <w:ins w:id="1544" w:author="Sampathkumar Chinnaswamy" w:date="2023-06-28T15:39:00Z">
        <w:r w:rsidR="004F213F">
          <w:t>)</w:t>
        </w:r>
      </w:ins>
      <w:ins w:id="1545" w:author="Sampathkumar Chinnaswamy" w:date="2023-06-28T15:38:00Z">
        <w:r w:rsidR="004F213F">
          <w:t xml:space="preserve"> </w:t>
        </w:r>
      </w:ins>
      <w:ins w:id="1546" w:author="Sampathkumar Chinnaswamy" w:date="2023-06-28T15:39:00Z">
        <w:r w:rsidR="004F213F">
          <w:t xml:space="preserve">Contribution </w:t>
        </w:r>
      </w:ins>
      <w:ins w:id="1547" w:author="Sampathkumar Chinnaswamy" w:date="2023-06-28T15:38:00Z">
        <w:r w:rsidR="004F213F">
          <w:t xml:space="preserve">shall be calculated </w:t>
        </w:r>
      </w:ins>
      <w:ins w:id="1548" w:author="Sampathkumar Chinnaswamy" w:date="2023-06-28T15:39:00Z">
        <w:r w:rsidR="004F213F">
          <w:t>in the Rules and Rating Engine</w:t>
        </w:r>
      </w:ins>
      <w:ins w:id="1549" w:author="Sampathkumar Chinnaswamy" w:date="2023-06-28T15:40:00Z">
        <w:r w:rsidR="009646E4">
          <w:t xml:space="preserve"> </w:t>
        </w:r>
      </w:ins>
      <w:ins w:id="1550" w:author="Sampathkumar Chinnaswamy" w:date="2023-07-04T14:21:00Z">
        <w:r w:rsidR="009646E4">
          <w:t>f</w:t>
        </w:r>
      </w:ins>
      <w:ins w:id="1551" w:author="Sampathkumar Chinnaswamy" w:date="2023-06-28T15:40:00Z">
        <w:r w:rsidR="009646E4">
          <w:t xml:space="preserve">or </w:t>
        </w:r>
      </w:ins>
      <w:ins w:id="1552" w:author="Sampathkumar Chinnaswamy" w:date="2023-07-04T14:19:00Z">
        <w:r w:rsidR="009646E4">
          <w:t xml:space="preserve">Full Year and non-annual. </w:t>
        </w:r>
      </w:ins>
    </w:p>
    <w:p w14:paraId="031EAC6A" w14:textId="77777777" w:rsidR="000C0B29" w:rsidRPr="000217DE" w:rsidRDefault="000C0B29" w:rsidP="008D0EAE">
      <w:pPr>
        <w:pStyle w:val="Heading4"/>
      </w:pPr>
      <w:r w:rsidRPr="000217DE">
        <w:t xml:space="preserve">Rounding off </w:t>
      </w:r>
    </w:p>
    <w:p w14:paraId="4AC91701" w14:textId="4C7CB94D" w:rsidR="000C0B29" w:rsidRPr="000217DE" w:rsidRDefault="000C0B29" w:rsidP="00AE6579">
      <w:pPr>
        <w:pStyle w:val="ListParagraph"/>
        <w:numPr>
          <w:ilvl w:val="0"/>
          <w:numId w:val="10"/>
        </w:numPr>
      </w:pPr>
      <w:r w:rsidRPr="000217DE">
        <w:t xml:space="preserve">While compute the Tariff </w:t>
      </w:r>
      <w:r w:rsidR="004F0F98">
        <w:t>Contribution</w:t>
      </w:r>
      <w:r w:rsidRPr="000217DE">
        <w:t xml:space="preserve">, no Rounding off will be applied. </w:t>
      </w:r>
    </w:p>
    <w:p w14:paraId="1F84598F" w14:textId="01B038DF" w:rsidR="000C0B29" w:rsidRPr="000217DE" w:rsidRDefault="000C0B29" w:rsidP="00AE6579">
      <w:pPr>
        <w:pStyle w:val="ListParagraph"/>
        <w:numPr>
          <w:ilvl w:val="0"/>
          <w:numId w:val="10"/>
        </w:numPr>
      </w:pPr>
      <w:r w:rsidRPr="000217DE">
        <w:t xml:space="preserve">After arriving the Tariff </w:t>
      </w:r>
      <w:r w:rsidR="004F0F98">
        <w:t>Contribution</w:t>
      </w:r>
      <w:r w:rsidRPr="000217DE">
        <w:t>, while compute the Upper Capping and Lower Capping, the Rule</w:t>
      </w:r>
      <w:ins w:id="1553" w:author="Sampathkumar Chinnaswamy" w:date="2023-06-21T17:16:00Z">
        <w:r w:rsidR="00864B4C">
          <w:t xml:space="preserve">s and </w:t>
        </w:r>
      </w:ins>
      <w:del w:id="1554" w:author="Sampathkumar Chinnaswamy" w:date="2023-06-21T17:16:00Z">
        <w:r w:rsidRPr="000217DE" w:rsidDel="00864B4C">
          <w:delText xml:space="preserve"> / </w:delText>
        </w:r>
      </w:del>
      <w:r w:rsidRPr="000217DE">
        <w:t xml:space="preserve">Rating Engine shall apply the 2 decimal Round off. </w:t>
      </w:r>
    </w:p>
    <w:p w14:paraId="336C8569" w14:textId="2462E6AB" w:rsidR="000C0B29" w:rsidRPr="000217DE" w:rsidRDefault="000C0B29" w:rsidP="00AE6579">
      <w:pPr>
        <w:pStyle w:val="ListParagraph"/>
        <w:numPr>
          <w:ilvl w:val="0"/>
          <w:numId w:val="10"/>
        </w:numPr>
      </w:pPr>
      <w:r w:rsidRPr="000217DE">
        <w:t xml:space="preserve">While compute the GLM </w:t>
      </w:r>
      <w:r w:rsidR="004F0F98">
        <w:t>Contribution</w:t>
      </w:r>
      <w:r w:rsidRPr="000217DE">
        <w:t>, no Rounding off will be applied at any step.</w:t>
      </w:r>
    </w:p>
    <w:p w14:paraId="6546EB67" w14:textId="32668EA6" w:rsidR="000C0B29" w:rsidRPr="000217DE" w:rsidRDefault="000C0B29" w:rsidP="00AE6579">
      <w:pPr>
        <w:pStyle w:val="ListParagraph"/>
        <w:numPr>
          <w:ilvl w:val="0"/>
          <w:numId w:val="10"/>
        </w:numPr>
      </w:pPr>
      <w:r w:rsidRPr="000217DE">
        <w:t xml:space="preserve">Based on the Upper Capping, Lower Capping and GLM </w:t>
      </w:r>
      <w:r w:rsidR="004F0F98">
        <w:t>Contribution</w:t>
      </w:r>
      <w:r w:rsidRPr="000217DE">
        <w:t xml:space="preserve"> while arrive the final </w:t>
      </w:r>
      <w:r w:rsidR="004F0F98">
        <w:t>Contribution</w:t>
      </w:r>
      <w:r w:rsidRPr="000217DE">
        <w:t xml:space="preserve"> chargeable to Customer, the system shall apply the Round off to two decimal.</w:t>
      </w:r>
    </w:p>
    <w:p w14:paraId="5B166D38" w14:textId="77777777" w:rsidR="002A7A46" w:rsidRPr="000217DE" w:rsidRDefault="002A7A46" w:rsidP="0033082E">
      <w:pPr>
        <w:pStyle w:val="Heading4"/>
      </w:pPr>
      <w:r w:rsidRPr="000217DE">
        <w:t>Motorist Personal Accident as Extra Coverage / Cross Selling Product</w:t>
      </w:r>
    </w:p>
    <w:p w14:paraId="0668D3F7" w14:textId="5760E92A" w:rsidR="002A7A46" w:rsidRPr="000217DE" w:rsidRDefault="00583314" w:rsidP="00AE6579">
      <w:pPr>
        <w:pStyle w:val="ListParagraph"/>
        <w:numPr>
          <w:ilvl w:val="0"/>
          <w:numId w:val="10"/>
        </w:numPr>
      </w:pPr>
      <w:r>
        <w:t xml:space="preserve">For </w:t>
      </w:r>
      <w:r w:rsidR="002A7A46" w:rsidRPr="000217DE">
        <w:t>Motorist PA</w:t>
      </w:r>
      <w:r>
        <w:t xml:space="preserve"> Extra Coverage</w:t>
      </w:r>
      <w:r w:rsidR="002A7A46" w:rsidRPr="000217DE">
        <w:t xml:space="preserve">, </w:t>
      </w:r>
      <w:r>
        <w:t xml:space="preserve">a </w:t>
      </w:r>
      <w:r w:rsidR="002A7A46" w:rsidRPr="000217DE">
        <w:t>separate Cover Note shall be generated. Hence for M</w:t>
      </w:r>
      <w:r w:rsidR="001A51E9">
        <w:t xml:space="preserve">otorist PA and Motor Cover Note, </w:t>
      </w:r>
      <w:r>
        <w:t xml:space="preserve">Service Tax and </w:t>
      </w:r>
      <w:r w:rsidR="002A7A46" w:rsidRPr="000217DE">
        <w:t>Stamp Du</w:t>
      </w:r>
      <w:r w:rsidR="004B0476" w:rsidRPr="000217DE">
        <w:t xml:space="preserve">ty shall be </w:t>
      </w:r>
      <w:r>
        <w:t xml:space="preserve">calculated </w:t>
      </w:r>
      <w:r w:rsidR="004B0476" w:rsidRPr="000217DE">
        <w:t>separately</w:t>
      </w:r>
    </w:p>
    <w:p w14:paraId="5FEC44AE" w14:textId="6B4B2FF7" w:rsidR="001A51E9" w:rsidRPr="000217DE" w:rsidRDefault="001A51E9" w:rsidP="00AE6579">
      <w:pPr>
        <w:pStyle w:val="ListParagraph"/>
        <w:numPr>
          <w:ilvl w:val="0"/>
          <w:numId w:val="10"/>
        </w:numPr>
      </w:pPr>
      <w:r>
        <w:t xml:space="preserve">Similar to Motorist PA, for </w:t>
      </w:r>
      <w:proofErr w:type="spellStart"/>
      <w:r w:rsidR="00583314" w:rsidRPr="00583314">
        <w:t>Bantuan</w:t>
      </w:r>
      <w:proofErr w:type="spellEnd"/>
      <w:r w:rsidR="00583314" w:rsidRPr="00583314">
        <w:t xml:space="preserve"> Ikhlas Supreme</w:t>
      </w:r>
      <w:r>
        <w:t xml:space="preserve"> Extra Coverage</w:t>
      </w:r>
      <w:r w:rsidR="006055BF">
        <w:t xml:space="preserve">, </w:t>
      </w:r>
      <w:r>
        <w:t xml:space="preserve">a </w:t>
      </w:r>
      <w:r w:rsidRPr="000217DE">
        <w:t xml:space="preserve">separate Cover Note shall be generated. Hence for </w:t>
      </w:r>
      <w:proofErr w:type="spellStart"/>
      <w:r w:rsidRPr="00583314">
        <w:t>Bantuan</w:t>
      </w:r>
      <w:proofErr w:type="spellEnd"/>
      <w:r w:rsidRPr="00583314">
        <w:t xml:space="preserve"> Ikhlas Supreme</w:t>
      </w:r>
      <w:r>
        <w:t xml:space="preserve"> and Motor Cover Note, Service Tax and </w:t>
      </w:r>
      <w:r w:rsidRPr="000217DE">
        <w:t xml:space="preserve">Stamp Duty shall be </w:t>
      </w:r>
      <w:r>
        <w:t xml:space="preserve">calculated </w:t>
      </w:r>
      <w:r w:rsidRPr="000217DE">
        <w:t>separately</w:t>
      </w:r>
    </w:p>
    <w:p w14:paraId="6688948C" w14:textId="6529E4AF" w:rsidR="00FB3EEA" w:rsidRPr="000217DE" w:rsidRDefault="00FB3EEA" w:rsidP="0087000D">
      <w:pPr>
        <w:pStyle w:val="Heading4"/>
      </w:pPr>
      <w:r w:rsidRPr="000217DE">
        <w:t xml:space="preserve">Yearly </w:t>
      </w:r>
      <w:r w:rsidR="004F0F98">
        <w:t>Contribution</w:t>
      </w:r>
      <w:r w:rsidR="00282D61" w:rsidRPr="000217DE">
        <w:t xml:space="preserve"> from the Rule</w:t>
      </w:r>
      <w:ins w:id="1555" w:author="Sampathkumar Chinnaswamy" w:date="2023-06-21T17:16:00Z">
        <w:r w:rsidR="00864B4C">
          <w:t xml:space="preserve">s and </w:t>
        </w:r>
      </w:ins>
      <w:del w:id="1556" w:author="Sampathkumar Chinnaswamy" w:date="2023-06-21T17:16:00Z">
        <w:r w:rsidR="00282D61" w:rsidRPr="000217DE" w:rsidDel="00864B4C">
          <w:delText xml:space="preserve"> / </w:delText>
        </w:r>
      </w:del>
      <w:r w:rsidR="00282D61" w:rsidRPr="000217DE">
        <w:t>Rating Engine</w:t>
      </w:r>
    </w:p>
    <w:p w14:paraId="120198AC" w14:textId="3F701586" w:rsidR="00FB3EEA" w:rsidRPr="000217DE" w:rsidRDefault="00FB3EEA" w:rsidP="00AE6579">
      <w:pPr>
        <w:pStyle w:val="ListParagraph"/>
        <w:numPr>
          <w:ilvl w:val="0"/>
          <w:numId w:val="11"/>
        </w:numPr>
      </w:pPr>
      <w:r w:rsidRPr="000217DE">
        <w:t>The default Period of Cover for the Cover Note issued from the Front end System will be one Year.</w:t>
      </w:r>
    </w:p>
    <w:p w14:paraId="66C7F9F8" w14:textId="2384BC66" w:rsidR="00FB3EEA" w:rsidRPr="000217DE" w:rsidRDefault="00FB3EEA" w:rsidP="00AE6579">
      <w:pPr>
        <w:pStyle w:val="ListParagraph"/>
        <w:numPr>
          <w:ilvl w:val="0"/>
          <w:numId w:val="11"/>
        </w:numPr>
      </w:pPr>
      <w:r w:rsidRPr="000217DE">
        <w:t xml:space="preserve">For the Pricing Factors received from the Front End System, Rules and Rating engine will always share the Yearly </w:t>
      </w:r>
      <w:r w:rsidR="004F0F98">
        <w:t>Contribution</w:t>
      </w:r>
      <w:r w:rsidR="004B0476" w:rsidRPr="000217DE">
        <w:t xml:space="preserve"> in the Response Service</w:t>
      </w:r>
    </w:p>
    <w:p w14:paraId="2B6FCE59" w14:textId="7CB70F23" w:rsidR="00FB3EEA" w:rsidRPr="000217DE" w:rsidRDefault="00FB3EEA" w:rsidP="00AE6579">
      <w:pPr>
        <w:pStyle w:val="ListParagraph"/>
        <w:numPr>
          <w:ilvl w:val="0"/>
          <w:numId w:val="11"/>
        </w:numPr>
      </w:pPr>
      <w:commentRangeStart w:id="1557"/>
      <w:commentRangeStart w:id="1558"/>
      <w:r w:rsidRPr="000217DE">
        <w:t xml:space="preserve">If the Period of Cover is not equal to 1 Year, the frontend system shall calculate the </w:t>
      </w:r>
      <w:r w:rsidR="004F0F98">
        <w:t>Contribution</w:t>
      </w:r>
      <w:r w:rsidRPr="000217DE">
        <w:t xml:space="preserve"> based on the Yearly </w:t>
      </w:r>
      <w:r w:rsidR="004F0F98">
        <w:t>Contribution</w:t>
      </w:r>
      <w:r w:rsidRPr="000217DE">
        <w:t xml:space="preserve"> received from the Rule</w:t>
      </w:r>
      <w:ins w:id="1559" w:author="Sampathkumar Chinnaswamy" w:date="2023-06-21T17:16:00Z">
        <w:r w:rsidR="00864B4C">
          <w:t xml:space="preserve">s and </w:t>
        </w:r>
      </w:ins>
      <w:del w:id="1560" w:author="Sampathkumar Chinnaswamy" w:date="2023-06-21T17:16:00Z">
        <w:r w:rsidRPr="000217DE" w:rsidDel="00864B4C">
          <w:delText>/</w:delText>
        </w:r>
      </w:del>
      <w:r w:rsidRPr="000217DE">
        <w:t>Rating Engine</w:t>
      </w:r>
      <w:commentRangeEnd w:id="1557"/>
      <w:r w:rsidR="00F304AF">
        <w:rPr>
          <w:rStyle w:val="CommentReference"/>
        </w:rPr>
        <w:commentReference w:id="1557"/>
      </w:r>
      <w:commentRangeEnd w:id="1558"/>
      <w:r w:rsidR="00FA230E">
        <w:rPr>
          <w:rStyle w:val="CommentReference"/>
        </w:rPr>
        <w:commentReference w:id="1558"/>
      </w:r>
    </w:p>
    <w:p w14:paraId="26D471B9" w14:textId="0CBDB476" w:rsidR="00080F8A" w:rsidRPr="000217DE" w:rsidRDefault="00080F8A" w:rsidP="0087000D">
      <w:pPr>
        <w:pStyle w:val="Heading4"/>
      </w:pPr>
      <w:r w:rsidRPr="000217DE">
        <w:t xml:space="preserve">Handling of the Level </w:t>
      </w:r>
      <w:r w:rsidR="004F0F98">
        <w:t>Contribution</w:t>
      </w:r>
    </w:p>
    <w:p w14:paraId="3F1B9302" w14:textId="645923FC" w:rsidR="00080F8A" w:rsidRPr="000217DE" w:rsidRDefault="00080F8A" w:rsidP="00AE6579">
      <w:pPr>
        <w:pStyle w:val="ListParagraph"/>
        <w:numPr>
          <w:ilvl w:val="0"/>
          <w:numId w:val="7"/>
        </w:numPr>
      </w:pPr>
      <w:r w:rsidRPr="000217DE">
        <w:t xml:space="preserve">While compute the </w:t>
      </w:r>
      <w:r w:rsidR="004F0F98">
        <w:t>Contribution</w:t>
      </w:r>
      <w:r w:rsidRPr="000217DE">
        <w:t xml:space="preserve"> in the </w:t>
      </w:r>
      <w:ins w:id="1561" w:author="Sampathkumar Chinnaswamy" w:date="2023-06-21T17:28:00Z">
        <w:r w:rsidR="00425FC3">
          <w:t xml:space="preserve">Rules and </w:t>
        </w:r>
      </w:ins>
      <w:r w:rsidRPr="000217DE">
        <w:t xml:space="preserve">Rating </w:t>
      </w:r>
      <w:del w:id="1562" w:author="Sampathkumar Chinnaswamy" w:date="2023-06-21T17:28:00Z">
        <w:r w:rsidRPr="000217DE" w:rsidDel="00425FC3">
          <w:delText xml:space="preserve">and Rule </w:delText>
        </w:r>
      </w:del>
      <w:r w:rsidRPr="000217DE">
        <w:t xml:space="preserve">Engine, the system calculate the following level </w:t>
      </w:r>
      <w:r w:rsidR="004F0F98">
        <w:t>Contribution</w:t>
      </w:r>
      <w:r w:rsidRPr="000217DE">
        <w:t>.</w:t>
      </w:r>
    </w:p>
    <w:p w14:paraId="1FE39489" w14:textId="4A1FA8F7" w:rsidR="00080F8A" w:rsidRPr="000217DE" w:rsidRDefault="00080F8A" w:rsidP="00AE6579">
      <w:pPr>
        <w:pStyle w:val="ListParagraph"/>
        <w:numPr>
          <w:ilvl w:val="1"/>
          <w:numId w:val="7"/>
        </w:numPr>
      </w:pPr>
      <w:r w:rsidRPr="000217DE">
        <w:t xml:space="preserve">Tariff </w:t>
      </w:r>
      <w:r w:rsidR="004F0F98">
        <w:t>Contribution</w:t>
      </w:r>
    </w:p>
    <w:p w14:paraId="78C61951" w14:textId="4C052E51" w:rsidR="00080F8A" w:rsidRPr="000217DE" w:rsidRDefault="00080F8A" w:rsidP="00AE6579">
      <w:pPr>
        <w:pStyle w:val="ListParagraph"/>
        <w:numPr>
          <w:ilvl w:val="1"/>
          <w:numId w:val="7"/>
        </w:numPr>
      </w:pPr>
      <w:r w:rsidRPr="000217DE">
        <w:t xml:space="preserve">GLM </w:t>
      </w:r>
      <w:r w:rsidR="004F0F98">
        <w:t>Contribution</w:t>
      </w:r>
    </w:p>
    <w:p w14:paraId="62C6388D" w14:textId="7C9516D2" w:rsidR="00080F8A" w:rsidRPr="000217DE" w:rsidRDefault="00080F8A" w:rsidP="00AE6579">
      <w:pPr>
        <w:pStyle w:val="ListParagraph"/>
        <w:numPr>
          <w:ilvl w:val="1"/>
          <w:numId w:val="7"/>
        </w:numPr>
      </w:pPr>
      <w:r w:rsidRPr="000217DE">
        <w:t xml:space="preserve">Final </w:t>
      </w:r>
      <w:r w:rsidR="004F0F98">
        <w:t>Contribution</w:t>
      </w:r>
      <w:r w:rsidRPr="000217DE">
        <w:t xml:space="preserve"> (Street Price)</w:t>
      </w:r>
    </w:p>
    <w:p w14:paraId="69746A70" w14:textId="6187CFA0" w:rsidR="00080F8A" w:rsidRPr="00C12E54" w:rsidRDefault="00080F8A" w:rsidP="00AE6579">
      <w:pPr>
        <w:pStyle w:val="ListParagraph"/>
        <w:numPr>
          <w:ilvl w:val="0"/>
          <w:numId w:val="7"/>
        </w:numPr>
      </w:pPr>
      <w:r w:rsidRPr="00C12E54">
        <w:t xml:space="preserve">All the above level </w:t>
      </w:r>
      <w:r w:rsidR="004F0F98" w:rsidRPr="00C12E54">
        <w:t>Contribution</w:t>
      </w:r>
      <w:r w:rsidRPr="00C12E54">
        <w:t xml:space="preserve"> with its corresponding </w:t>
      </w:r>
      <w:r w:rsidR="004F0F98" w:rsidRPr="00C12E54">
        <w:t>Contribution</w:t>
      </w:r>
      <w:r w:rsidRPr="00C12E54">
        <w:t xml:space="preserve"> Components shall be sent from the </w:t>
      </w:r>
      <w:ins w:id="1563" w:author="Sampathkumar Chinnaswamy" w:date="2023-06-21T17:17:00Z">
        <w:r w:rsidR="00864B4C" w:rsidRPr="00C12E54">
          <w:t xml:space="preserve">Rules </w:t>
        </w:r>
      </w:ins>
      <w:ins w:id="1564" w:author="Sampathkumar Chinnaswamy" w:date="2023-06-21T17:29:00Z">
        <w:r w:rsidR="00425FC3" w:rsidRPr="00C12E54">
          <w:t>and</w:t>
        </w:r>
      </w:ins>
      <w:ins w:id="1565" w:author="Sampathkumar Chinnaswamy" w:date="2023-06-21T17:17:00Z">
        <w:r w:rsidR="00864B4C" w:rsidRPr="00C12E54">
          <w:t xml:space="preserve"> </w:t>
        </w:r>
      </w:ins>
      <w:r w:rsidRPr="00C12E54">
        <w:t xml:space="preserve">Rating Engine to the </w:t>
      </w:r>
      <w:del w:id="1566" w:author="Sampathkumar Chinnaswamy" w:date="2023-06-25T15:12:00Z">
        <w:r w:rsidRPr="00C12E54" w:rsidDel="00FF6470">
          <w:delText xml:space="preserve">Third </w:delText>
        </w:r>
      </w:del>
      <w:ins w:id="1567" w:author="Sampathkumar Chinnaswamy" w:date="2023-06-25T15:12:00Z">
        <w:r w:rsidR="00FF6470" w:rsidRPr="00C12E54">
          <w:t xml:space="preserve">Front End </w:t>
        </w:r>
      </w:ins>
      <w:del w:id="1568" w:author="Sampathkumar Chinnaswamy" w:date="2023-06-25T15:12:00Z">
        <w:r w:rsidRPr="00C12E54" w:rsidDel="00FF6470">
          <w:delText xml:space="preserve">Party </w:delText>
        </w:r>
      </w:del>
      <w:r w:rsidRPr="00C12E54">
        <w:t xml:space="preserve">System which send the Request Service. </w:t>
      </w:r>
    </w:p>
    <w:p w14:paraId="32243623" w14:textId="33C739DD" w:rsidR="00080F8A" w:rsidRPr="00C12E54" w:rsidRDefault="00080F8A" w:rsidP="00AE6579">
      <w:pPr>
        <w:pStyle w:val="ListParagraph"/>
        <w:numPr>
          <w:ilvl w:val="0"/>
          <w:numId w:val="7"/>
        </w:numPr>
      </w:pPr>
      <w:r w:rsidRPr="00C12E54">
        <w:t xml:space="preserve">The </w:t>
      </w:r>
      <w:del w:id="1569" w:author="Sampathkumar Chinnaswamy" w:date="2023-06-25T15:12:00Z">
        <w:r w:rsidRPr="00C12E54" w:rsidDel="00FF6470">
          <w:delText xml:space="preserve">Third </w:delText>
        </w:r>
      </w:del>
      <w:ins w:id="1570" w:author="Sampathkumar Chinnaswamy" w:date="2023-06-25T15:12:00Z">
        <w:r w:rsidR="00FF6470" w:rsidRPr="00C12E54">
          <w:t xml:space="preserve">Front End </w:t>
        </w:r>
      </w:ins>
      <w:del w:id="1571" w:author="Sampathkumar Chinnaswamy" w:date="2023-06-25T15:12:00Z">
        <w:r w:rsidRPr="00C12E54" w:rsidDel="00FF6470">
          <w:delText xml:space="preserve">Party </w:delText>
        </w:r>
      </w:del>
      <w:r w:rsidRPr="00C12E54">
        <w:t xml:space="preserve">System shall store the Level </w:t>
      </w:r>
      <w:r w:rsidR="004F0F98" w:rsidRPr="00C12E54">
        <w:t>Contribution</w:t>
      </w:r>
      <w:r w:rsidRPr="00C12E54">
        <w:t xml:space="preserve"> in their system and Integrate to TIGB.</w:t>
      </w:r>
    </w:p>
    <w:p w14:paraId="32364DC0" w14:textId="77777777" w:rsidR="00462EF6" w:rsidRPr="000217DE" w:rsidRDefault="00462EF6">
      <w:pPr>
        <w:rPr>
          <w:rFonts w:eastAsiaTheme="majorEastAsia" w:cstheme="majorBidi"/>
          <w:b/>
          <w:bCs/>
          <w:iCs/>
          <w:color w:val="000000" w:themeColor="text1"/>
        </w:rPr>
      </w:pPr>
      <w:r w:rsidRPr="000217DE">
        <w:lastRenderedPageBreak/>
        <w:br w:type="page"/>
      </w:r>
    </w:p>
    <w:p w14:paraId="5DDD7451" w14:textId="69B78857" w:rsidR="00DD7E00" w:rsidRPr="000217DE" w:rsidRDefault="00DD7E00" w:rsidP="00DD7E00">
      <w:pPr>
        <w:pStyle w:val="Heading4"/>
      </w:pPr>
      <w:r w:rsidRPr="000217DE">
        <w:lastRenderedPageBreak/>
        <w:t xml:space="preserve">Tariff </w:t>
      </w:r>
      <w:r w:rsidR="004F0F98">
        <w:t>Contribution</w:t>
      </w:r>
      <w:r w:rsidRPr="000217DE">
        <w:t xml:space="preserve"> for Electric Vehicles</w:t>
      </w:r>
    </w:p>
    <w:p w14:paraId="3CB3D06F" w14:textId="55E726DA" w:rsidR="00462EF6" w:rsidRPr="000217DE" w:rsidRDefault="00462EF6" w:rsidP="00AE6579">
      <w:pPr>
        <w:pStyle w:val="ListParagraph"/>
        <w:numPr>
          <w:ilvl w:val="0"/>
          <w:numId w:val="17"/>
        </w:numPr>
      </w:pPr>
      <w:r w:rsidRPr="000217DE">
        <w:t xml:space="preserve">The Tariff </w:t>
      </w:r>
      <w:r w:rsidR="004F0F98">
        <w:t>Contribution</w:t>
      </w:r>
      <w:r w:rsidRPr="000217DE">
        <w:t xml:space="preserve"> for the Electric Vehicles shall be maintained in the Rule</w:t>
      </w:r>
      <w:ins w:id="1572" w:author="Sampathkumar Chinnaswamy" w:date="2023-06-21T17:17:00Z">
        <w:r w:rsidR="00864B4C">
          <w:t>s and</w:t>
        </w:r>
      </w:ins>
      <w:r w:rsidRPr="000217DE">
        <w:t xml:space="preserve"> </w:t>
      </w:r>
      <w:del w:id="1573" w:author="Sampathkumar Chinnaswamy" w:date="2023-06-21T17:17:00Z">
        <w:r w:rsidRPr="000217DE" w:rsidDel="00864B4C">
          <w:delText xml:space="preserve">/ </w:delText>
        </w:r>
      </w:del>
      <w:r w:rsidRPr="000217DE">
        <w:t>Rating Engine</w:t>
      </w:r>
    </w:p>
    <w:p w14:paraId="6C2C58BE" w14:textId="2BF6A9F4" w:rsidR="00462EF6" w:rsidRDefault="00462EF6" w:rsidP="00AE6579">
      <w:pPr>
        <w:pStyle w:val="ListParagraph"/>
        <w:numPr>
          <w:ilvl w:val="0"/>
          <w:numId w:val="17"/>
        </w:numPr>
        <w:rPr>
          <w:ins w:id="1574" w:author="Sampathkumar Chinnaswamy" w:date="2023-06-23T14:00:00Z"/>
        </w:rPr>
      </w:pPr>
      <w:r w:rsidRPr="000217DE">
        <w:t xml:space="preserve">Co-efficient value for the Electric Vehicle Capacity (KW) is not available in the current GLM Sheet provided by TIGB. </w:t>
      </w:r>
      <w:commentRangeStart w:id="1575"/>
      <w:commentRangeStart w:id="1576"/>
      <w:del w:id="1577" w:author="Sampathkumar Chinnaswamy" w:date="2023-06-23T15:16:00Z">
        <w:r w:rsidRPr="000217DE" w:rsidDel="00592D55">
          <w:delText>TIGB</w:delText>
        </w:r>
        <w:r w:rsidR="002753A3" w:rsidRPr="000217DE" w:rsidDel="00592D55">
          <w:delText xml:space="preserve"> to provide the Co-efficient value for the Electric Vehicle Capacity (KW)</w:delText>
        </w:r>
        <w:commentRangeEnd w:id="1575"/>
        <w:r w:rsidR="00F304AF" w:rsidDel="00592D55">
          <w:rPr>
            <w:rStyle w:val="CommentReference"/>
          </w:rPr>
          <w:commentReference w:id="1575"/>
        </w:r>
      </w:del>
      <w:commentRangeEnd w:id="1576"/>
      <w:r w:rsidR="00FA230E">
        <w:rPr>
          <w:rStyle w:val="CommentReference"/>
        </w:rPr>
        <w:commentReference w:id="1576"/>
      </w:r>
    </w:p>
    <w:p w14:paraId="33A449E3" w14:textId="537A6723" w:rsidR="00FB39AB" w:rsidRPr="000217DE" w:rsidRDefault="00592D55" w:rsidP="00AE6579">
      <w:pPr>
        <w:pStyle w:val="ListParagraph"/>
        <w:numPr>
          <w:ilvl w:val="0"/>
          <w:numId w:val="17"/>
        </w:numPr>
      </w:pPr>
      <w:ins w:id="1578" w:author="Sampathkumar Chinnaswamy" w:date="2023-06-23T15:16:00Z">
        <w:r>
          <w:t xml:space="preserve">For Electric Vehicles follow the Tariff Contribution </w:t>
        </w:r>
      </w:ins>
      <w:ins w:id="1579" w:author="Sampathkumar Chinnaswamy" w:date="2023-06-25T15:47:00Z">
        <w:r w:rsidR="00FA230E">
          <w:t>and no tariff calculation is applicable.</w:t>
        </w:r>
      </w:ins>
    </w:p>
    <w:p w14:paraId="5CE962D2" w14:textId="594FF9BB" w:rsidR="00462EF6" w:rsidRPr="000217DE" w:rsidRDefault="00462EF6" w:rsidP="00BA0C20">
      <w:pPr>
        <w:ind w:left="360"/>
      </w:pPr>
      <w:r w:rsidRPr="000217DE">
        <w:rPr>
          <w:noProof/>
          <w:lang w:val="en-IN" w:eastAsia="en-IN"/>
        </w:rPr>
        <w:drawing>
          <wp:inline distT="0" distB="0" distL="0" distR="0" wp14:anchorId="0BAA683B" wp14:editId="236D4B6B">
            <wp:extent cx="5372100" cy="5381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72100" cy="5381625"/>
                    </a:xfrm>
                    <a:prstGeom prst="rect">
                      <a:avLst/>
                    </a:prstGeom>
                  </pic:spPr>
                </pic:pic>
              </a:graphicData>
            </a:graphic>
          </wp:inline>
        </w:drawing>
      </w:r>
    </w:p>
    <w:p w14:paraId="6D264706" w14:textId="3D903CB2" w:rsidR="00590564" w:rsidRPr="000217DE" w:rsidRDefault="00590564" w:rsidP="00590564">
      <w:pPr>
        <w:pStyle w:val="Heading4"/>
      </w:pPr>
      <w:commentRangeStart w:id="1580"/>
      <w:commentRangeStart w:id="1581"/>
      <w:r>
        <w:t xml:space="preserve">Excess </w:t>
      </w:r>
      <w:commentRangeEnd w:id="1580"/>
      <w:r w:rsidR="00F304AF">
        <w:rPr>
          <w:rStyle w:val="CommentReference"/>
          <w:rFonts w:eastAsiaTheme="minorEastAsia" w:cstheme="minorBidi"/>
          <w:b w:val="0"/>
          <w:bCs w:val="0"/>
          <w:iCs w:val="0"/>
          <w:color w:val="auto"/>
        </w:rPr>
        <w:commentReference w:id="1580"/>
      </w:r>
      <w:commentRangeEnd w:id="1581"/>
      <w:r w:rsidR="009049D2">
        <w:rPr>
          <w:rStyle w:val="CommentReference"/>
          <w:rFonts w:eastAsiaTheme="minorEastAsia" w:cstheme="minorBidi"/>
          <w:b w:val="0"/>
          <w:bCs w:val="0"/>
          <w:iCs w:val="0"/>
          <w:color w:val="auto"/>
        </w:rPr>
        <w:commentReference w:id="1581"/>
      </w:r>
    </w:p>
    <w:p w14:paraId="06FE844E" w14:textId="308CCA2F" w:rsidR="00590564" w:rsidRDefault="00590564" w:rsidP="00AE6579">
      <w:pPr>
        <w:pStyle w:val="ListParagraph"/>
        <w:numPr>
          <w:ilvl w:val="0"/>
          <w:numId w:val="19"/>
        </w:numPr>
      </w:pPr>
      <w:r w:rsidRPr="009A790B">
        <w:t>While compute the contribution, the Rule</w:t>
      </w:r>
      <w:ins w:id="1582" w:author="Sampathkumar Chinnaswamy" w:date="2023-06-21T17:17:00Z">
        <w:r w:rsidR="00864B4C">
          <w:t xml:space="preserve">s and </w:t>
        </w:r>
      </w:ins>
      <w:del w:id="1583" w:author="Sampathkumar Chinnaswamy" w:date="2023-06-21T17:17:00Z">
        <w:r w:rsidRPr="009A790B" w:rsidDel="00864B4C">
          <w:delText xml:space="preserve"> / </w:delText>
        </w:r>
      </w:del>
      <w:r w:rsidRPr="009A790B">
        <w:t>Rating Engine shall compute the Excess also and share the Excess value</w:t>
      </w:r>
      <w:r>
        <w:t xml:space="preserve"> to the Front end system in the Response File.</w:t>
      </w:r>
    </w:p>
    <w:p w14:paraId="2B65A7C1" w14:textId="78C32C77" w:rsidR="00410AB2" w:rsidRPr="00941789" w:rsidRDefault="00410AB2" w:rsidP="00AE6579">
      <w:pPr>
        <w:pStyle w:val="ListParagraph"/>
        <w:numPr>
          <w:ilvl w:val="0"/>
          <w:numId w:val="18"/>
        </w:numPr>
        <w:rPr>
          <w:rStyle w:val="Hyperlink"/>
          <w:color w:val="auto"/>
          <w:u w:val="none"/>
        </w:rPr>
      </w:pPr>
      <w:r w:rsidRPr="000217DE">
        <w:t xml:space="preserve">Refer the attached excel file </w:t>
      </w:r>
      <w:hyperlink w:anchor="ExcessforTariffVehicleTypes" w:history="1">
        <w:r w:rsidR="00F668E3" w:rsidRPr="00941789">
          <w:rPr>
            <w:rStyle w:val="Hyperlink"/>
          </w:rPr>
          <w:t>Excess for Tariff Vehicle Types</w:t>
        </w:r>
      </w:hyperlink>
      <w:r w:rsidR="00F668E3">
        <w:rPr>
          <w:rStyle w:val="Hyperlink"/>
        </w:rPr>
        <w:t xml:space="preserve">  </w:t>
      </w:r>
      <w:r>
        <w:t xml:space="preserve">to compute </w:t>
      </w:r>
      <w:r w:rsidR="00F668E3">
        <w:t>Excess for the below Vehicle Types</w:t>
      </w:r>
    </w:p>
    <w:p w14:paraId="1AFA88F0" w14:textId="77777777" w:rsidR="00941789" w:rsidRDefault="00941789" w:rsidP="00AE6579">
      <w:pPr>
        <w:pStyle w:val="ListParagraph"/>
        <w:numPr>
          <w:ilvl w:val="0"/>
          <w:numId w:val="20"/>
        </w:numPr>
      </w:pPr>
      <w:r>
        <w:t>MOBILE EQUIPMENT</w:t>
      </w:r>
    </w:p>
    <w:p w14:paraId="1864161D" w14:textId="77777777" w:rsidR="00941789" w:rsidRDefault="00941789" w:rsidP="00AE6579">
      <w:pPr>
        <w:pStyle w:val="ListParagraph"/>
        <w:numPr>
          <w:ilvl w:val="0"/>
          <w:numId w:val="20"/>
        </w:numPr>
      </w:pPr>
      <w:r>
        <w:t>BUS</w:t>
      </w:r>
    </w:p>
    <w:p w14:paraId="52B10F7B" w14:textId="77777777" w:rsidR="00941789" w:rsidRDefault="00941789" w:rsidP="00AE6579">
      <w:pPr>
        <w:pStyle w:val="ListParagraph"/>
        <w:numPr>
          <w:ilvl w:val="0"/>
          <w:numId w:val="20"/>
        </w:numPr>
      </w:pPr>
      <w:r>
        <w:t>TAXI</w:t>
      </w:r>
    </w:p>
    <w:p w14:paraId="1632270C" w14:textId="6DABBD52" w:rsidR="00941789" w:rsidRDefault="00941789" w:rsidP="00AE6579">
      <w:pPr>
        <w:pStyle w:val="ListParagraph"/>
        <w:numPr>
          <w:ilvl w:val="0"/>
          <w:numId w:val="20"/>
        </w:numPr>
      </w:pPr>
      <w:r>
        <w:t>GOODS CARRYING VEHICLE</w:t>
      </w:r>
    </w:p>
    <w:p w14:paraId="55ABDF85" w14:textId="6B45D4E6" w:rsidR="00525A94" w:rsidRPr="00941789" w:rsidRDefault="00941789" w:rsidP="00AE6579">
      <w:pPr>
        <w:pStyle w:val="ListParagraph"/>
        <w:numPr>
          <w:ilvl w:val="0"/>
          <w:numId w:val="18"/>
        </w:numPr>
        <w:rPr>
          <w:rStyle w:val="Hyperlink"/>
          <w:color w:val="auto"/>
          <w:u w:val="none"/>
        </w:rPr>
      </w:pPr>
      <w:r w:rsidRPr="000217DE">
        <w:lastRenderedPageBreak/>
        <w:t xml:space="preserve">Refer the attached excel file </w:t>
      </w:r>
      <w:hyperlink w:anchor="ExcessforDeTariffVehicleTypes" w:history="1">
        <w:r w:rsidR="00525A94" w:rsidRPr="00941789">
          <w:rPr>
            <w:rStyle w:val="Hyperlink"/>
          </w:rPr>
          <w:t xml:space="preserve">Excess for </w:t>
        </w:r>
        <w:r w:rsidR="00525A94">
          <w:rPr>
            <w:rStyle w:val="Hyperlink"/>
          </w:rPr>
          <w:t>De-</w:t>
        </w:r>
        <w:r w:rsidR="00525A94" w:rsidRPr="00941789">
          <w:rPr>
            <w:rStyle w:val="Hyperlink"/>
          </w:rPr>
          <w:t>Tariff Vehicle Types</w:t>
        </w:r>
      </w:hyperlink>
      <w:r w:rsidR="00525A94">
        <w:rPr>
          <w:rStyle w:val="Hyperlink"/>
        </w:rPr>
        <w:t xml:space="preserve"> </w:t>
      </w:r>
      <w:r>
        <w:t xml:space="preserve">to compute the </w:t>
      </w:r>
      <w:r w:rsidR="00525A94">
        <w:t>Excess for the below Vehicle Types</w:t>
      </w:r>
    </w:p>
    <w:p w14:paraId="073DEE07" w14:textId="5EA4F11F" w:rsidR="00941789" w:rsidRPr="00941789" w:rsidRDefault="00941789" w:rsidP="00AE6579">
      <w:pPr>
        <w:pStyle w:val="ListParagraph"/>
        <w:numPr>
          <w:ilvl w:val="0"/>
          <w:numId w:val="18"/>
        </w:numPr>
        <w:rPr>
          <w:rStyle w:val="Hyperlink"/>
          <w:color w:val="auto"/>
          <w:u w:val="none"/>
        </w:rPr>
      </w:pPr>
    </w:p>
    <w:p w14:paraId="78A4722E" w14:textId="77777777" w:rsidR="00941789" w:rsidRDefault="00941789" w:rsidP="00AE6579">
      <w:pPr>
        <w:pStyle w:val="ListParagraph"/>
        <w:numPr>
          <w:ilvl w:val="0"/>
          <w:numId w:val="21"/>
        </w:numPr>
      </w:pPr>
      <w:r>
        <w:t>PRIVATE CAR</w:t>
      </w:r>
    </w:p>
    <w:p w14:paraId="6EBA96F4" w14:textId="4BEA5A05" w:rsidR="00941789" w:rsidRDefault="00941789" w:rsidP="00AE6579">
      <w:pPr>
        <w:pStyle w:val="ListParagraph"/>
        <w:numPr>
          <w:ilvl w:val="0"/>
          <w:numId w:val="21"/>
        </w:numPr>
      </w:pPr>
      <w:r>
        <w:t xml:space="preserve">MOTOR CYCLE </w:t>
      </w:r>
    </w:p>
    <w:p w14:paraId="372DEF3E" w14:textId="5380AFEE" w:rsidR="006E78D3" w:rsidDel="009A1E9C" w:rsidRDefault="006E78D3" w:rsidP="006E78D3">
      <w:pPr>
        <w:pStyle w:val="Heading4"/>
        <w:rPr>
          <w:del w:id="1584" w:author="Sampathkumar Chinnaswamy" w:date="2023-06-25T16:01:00Z"/>
        </w:rPr>
      </w:pPr>
      <w:commentRangeStart w:id="1585"/>
      <w:commentRangeStart w:id="1586"/>
      <w:del w:id="1587" w:author="Sampathkumar Chinnaswamy" w:date="2023-06-25T16:01:00Z">
        <w:r w:rsidDel="009A1E9C">
          <w:delText>Wakalah Fees</w:delText>
        </w:r>
      </w:del>
    </w:p>
    <w:p w14:paraId="783FF363" w14:textId="04C8153F" w:rsidR="006E78D3" w:rsidDel="009A1E9C" w:rsidRDefault="006E78D3" w:rsidP="00AE6579">
      <w:pPr>
        <w:pStyle w:val="ListParagraph"/>
        <w:numPr>
          <w:ilvl w:val="0"/>
          <w:numId w:val="13"/>
        </w:numPr>
        <w:rPr>
          <w:del w:id="1588" w:author="Sampathkumar Chinnaswamy" w:date="2023-06-25T16:01:00Z"/>
        </w:rPr>
      </w:pPr>
      <w:del w:id="1589" w:author="Sampathkumar Chinnaswamy" w:date="2023-06-25T16:01:00Z">
        <w:r w:rsidDel="009A1E9C">
          <w:delText>Wakalah Fees will not be calculated in the Rule</w:delText>
        </w:r>
      </w:del>
      <w:del w:id="1590" w:author="Sampathkumar Chinnaswamy" w:date="2023-06-21T17:17:00Z">
        <w:r w:rsidDel="00864B4C">
          <w:delText xml:space="preserve"> / </w:delText>
        </w:r>
      </w:del>
      <w:del w:id="1591" w:author="Sampathkumar Chinnaswamy" w:date="2023-06-25T16:01:00Z">
        <w:r w:rsidDel="009A1E9C">
          <w:delText>Rating Engine and the same shall be maintained outside the Rule</w:delText>
        </w:r>
      </w:del>
      <w:del w:id="1592" w:author="Sampathkumar Chinnaswamy" w:date="2023-06-21T17:17:00Z">
        <w:r w:rsidDel="00864B4C">
          <w:delText xml:space="preserve"> / </w:delText>
        </w:r>
      </w:del>
      <w:del w:id="1593" w:author="Sampathkumar Chinnaswamy" w:date="2023-06-25T16:01:00Z">
        <w:r w:rsidDel="009A1E9C">
          <w:delText>Rating Engine.</w:delText>
        </w:r>
        <w:commentRangeEnd w:id="1585"/>
        <w:r w:rsidR="00F304AF" w:rsidDel="009A1E9C">
          <w:rPr>
            <w:rStyle w:val="CommentReference"/>
          </w:rPr>
          <w:commentReference w:id="1585"/>
        </w:r>
        <w:commentRangeEnd w:id="1586"/>
        <w:r w:rsidR="00592D55" w:rsidDel="009A1E9C">
          <w:rPr>
            <w:rStyle w:val="CommentReference"/>
          </w:rPr>
          <w:commentReference w:id="1586"/>
        </w:r>
      </w:del>
    </w:p>
    <w:p w14:paraId="30FCB3B8" w14:textId="736B41B1" w:rsidR="002D6667" w:rsidRPr="000217DE" w:rsidRDefault="002D6667" w:rsidP="002D6667">
      <w:pPr>
        <w:pStyle w:val="Heading4"/>
      </w:pPr>
      <w:r w:rsidRPr="000217DE">
        <w:t xml:space="preserve">Tariff </w:t>
      </w:r>
      <w:r w:rsidR="004F0F98">
        <w:t>Contribution</w:t>
      </w:r>
      <w:r w:rsidRPr="000217DE">
        <w:t xml:space="preserve"> for </w:t>
      </w:r>
      <w:r>
        <w:t xml:space="preserve">Commercial </w:t>
      </w:r>
      <w:r w:rsidRPr="000217DE">
        <w:t>Vehicles</w:t>
      </w:r>
    </w:p>
    <w:p w14:paraId="340C1D47" w14:textId="2D6CEDC2" w:rsidR="003B1B6C" w:rsidRDefault="00A05E5F" w:rsidP="00AE6579">
      <w:pPr>
        <w:pStyle w:val="ListParagraph"/>
        <w:numPr>
          <w:ilvl w:val="0"/>
          <w:numId w:val="22"/>
        </w:numPr>
      </w:pPr>
      <w:r>
        <w:t xml:space="preserve">Tariff Premium shall be calculated for Commercial Vehicles asper the below attached </w:t>
      </w:r>
      <w:r w:rsidR="006932C3">
        <w:t>documents. Sample Premium Calculation can be provided by TIGB</w:t>
      </w:r>
      <w:r w:rsidR="00100D29">
        <w:t xml:space="preserve"> </w:t>
      </w:r>
      <w:r w:rsidR="007F7F57">
        <w:t>for all</w:t>
      </w:r>
      <w:r w:rsidR="00100D29">
        <w:t xml:space="preserve"> Vehicle Types under Commercial Vehicles</w:t>
      </w:r>
    </w:p>
    <w:p w14:paraId="2B4C882D" w14:textId="21599558" w:rsidR="00DD0490" w:rsidRPr="00ED6150" w:rsidRDefault="00905A3B" w:rsidP="00AE6579">
      <w:pPr>
        <w:pStyle w:val="ListParagraph"/>
        <w:numPr>
          <w:ilvl w:val="0"/>
          <w:numId w:val="22"/>
        </w:numPr>
        <w:rPr>
          <w:ins w:id="1594" w:author="Sampathkumar Chinnaswamy" w:date="2023-06-26T14:24:00Z"/>
          <w:rStyle w:val="Hyperlink"/>
          <w:color w:val="auto"/>
          <w:u w:val="none"/>
        </w:rPr>
      </w:pPr>
      <w:r>
        <w:t xml:space="preserve">Refer the Attached Files </w:t>
      </w:r>
      <w:r w:rsidR="00573D72">
        <w:t xml:space="preserve">for </w:t>
      </w:r>
      <w:hyperlink w:anchor="TariffPremiumCalculationforCV" w:history="1">
        <w:r w:rsidR="00573D72" w:rsidRPr="00AF2D32">
          <w:rPr>
            <w:rStyle w:val="Hyperlink"/>
          </w:rPr>
          <w:t>Tariff Premium Calculation for Commercial Vehicles</w:t>
        </w:r>
      </w:hyperlink>
    </w:p>
    <w:p w14:paraId="30911383" w14:textId="1B1C4BDC" w:rsidR="00ED6150" w:rsidRDefault="00ED6150" w:rsidP="00D0059A">
      <w:pPr>
        <w:pStyle w:val="Heading4"/>
        <w:rPr>
          <w:ins w:id="1595" w:author="Sampathkumar Chinnaswamy" w:date="2023-06-26T14:38:00Z"/>
        </w:rPr>
      </w:pPr>
      <w:ins w:id="1596" w:author="Sampathkumar Chinnaswamy" w:date="2023-06-26T14:24:00Z">
        <w:r>
          <w:t>Sample Contribution Calculation</w:t>
        </w:r>
      </w:ins>
      <w:ins w:id="1597" w:author="Sampathkumar Chinnaswamy" w:date="2023-06-26T14:38:00Z">
        <w:r w:rsidR="003C614B">
          <w:t xml:space="preserve"> </w:t>
        </w:r>
      </w:ins>
      <w:ins w:id="1598" w:author="Sampathkumar Chinnaswamy" w:date="2023-06-27T06:33:00Z">
        <w:r w:rsidR="00D0059A">
          <w:t xml:space="preserve">– Minimum Premium </w:t>
        </w:r>
      </w:ins>
    </w:p>
    <w:p w14:paraId="4110F686" w14:textId="001F8C3D" w:rsidR="003C614B" w:rsidRDefault="004F5E03" w:rsidP="004F5E03">
      <w:pPr>
        <w:pStyle w:val="Heading5"/>
        <w:rPr>
          <w:ins w:id="1599" w:author="Sampathkumar Chinnaswamy" w:date="2023-06-26T14:38:00Z"/>
        </w:rPr>
      </w:pPr>
      <w:ins w:id="1600" w:author="Sampathkumar Chinnaswamy" w:date="2023-06-27T12:29:00Z">
        <w:r>
          <w:t xml:space="preserve">Tariff </w:t>
        </w:r>
      </w:ins>
      <w:ins w:id="1601" w:author="Sampathkumar Chinnaswamy" w:date="2023-06-26T14:38:00Z">
        <w:r w:rsidR="003C614B">
          <w:t xml:space="preserve">Sample Contribution– without minimum premium </w:t>
        </w:r>
      </w:ins>
    </w:p>
    <w:p w14:paraId="0787C803" w14:textId="77777777" w:rsidR="003C614B" w:rsidRPr="003C614B" w:rsidRDefault="003C614B" w:rsidP="003C614B">
      <w:pPr>
        <w:rPr>
          <w:ins w:id="1602" w:author="Sampathkumar Chinnaswamy" w:date="2023-06-26T14:24:00Z"/>
        </w:rPr>
      </w:pPr>
    </w:p>
    <w:p w14:paraId="121B87E7" w14:textId="12F16F74" w:rsidR="00ED6150" w:rsidRDefault="000760B5" w:rsidP="00ED6150">
      <w:pPr>
        <w:rPr>
          <w:ins w:id="1603" w:author="Sampathkumar Chinnaswamy" w:date="2023-06-26T14:39:00Z"/>
        </w:rPr>
      </w:pPr>
      <w:ins w:id="1604" w:author="Sampathkumar Chinnaswamy" w:date="2023-06-27T06:59:00Z">
        <w:r w:rsidRPr="000760B5">
          <w:rPr>
            <w:noProof/>
            <w:lang w:val="en-IN" w:eastAsia="en-IN"/>
          </w:rPr>
          <w:drawing>
            <wp:inline distT="0" distB="0" distL="0" distR="0" wp14:anchorId="22E4E061" wp14:editId="4352F928">
              <wp:extent cx="6840855" cy="4280879"/>
              <wp:effectExtent l="0" t="0" r="0" b="5715"/>
              <wp:docPr id="1016536897" name="Picture 101653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40855" cy="4280879"/>
                      </a:xfrm>
                      <a:prstGeom prst="rect">
                        <a:avLst/>
                      </a:prstGeom>
                      <a:noFill/>
                      <a:ln>
                        <a:noFill/>
                      </a:ln>
                    </pic:spPr>
                  </pic:pic>
                </a:graphicData>
              </a:graphic>
            </wp:inline>
          </w:drawing>
        </w:r>
      </w:ins>
    </w:p>
    <w:p w14:paraId="1C3AFC46" w14:textId="77777777" w:rsidR="003C614B" w:rsidRDefault="003C614B" w:rsidP="00ED6150">
      <w:pPr>
        <w:rPr>
          <w:ins w:id="1605" w:author="Sampathkumar Chinnaswamy" w:date="2023-06-26T14:39:00Z"/>
        </w:rPr>
      </w:pPr>
    </w:p>
    <w:p w14:paraId="0ABABC56" w14:textId="77777777" w:rsidR="003C614B" w:rsidRDefault="003C614B">
      <w:pPr>
        <w:rPr>
          <w:ins w:id="1606" w:author="Sampathkumar Chinnaswamy" w:date="2023-06-26T14:40:00Z"/>
          <w:rFonts w:asciiTheme="majorHAnsi" w:eastAsiaTheme="majorEastAsia" w:hAnsiTheme="majorHAnsi" w:cstheme="majorBidi"/>
          <w:color w:val="243F60" w:themeColor="accent1" w:themeShade="7F"/>
        </w:rPr>
      </w:pPr>
      <w:ins w:id="1607" w:author="Sampathkumar Chinnaswamy" w:date="2023-06-26T14:40:00Z">
        <w:r>
          <w:lastRenderedPageBreak/>
          <w:br w:type="page"/>
        </w:r>
      </w:ins>
    </w:p>
    <w:p w14:paraId="22874EDF" w14:textId="5B1903D4" w:rsidR="003C614B" w:rsidRDefault="004F5E03" w:rsidP="003C614B">
      <w:pPr>
        <w:pStyle w:val="Heading5"/>
        <w:rPr>
          <w:ins w:id="1608" w:author="Sampathkumar Chinnaswamy" w:date="2023-06-26T14:39:00Z"/>
        </w:rPr>
      </w:pPr>
      <w:ins w:id="1609" w:author="Sampathkumar Chinnaswamy" w:date="2023-06-27T12:30:00Z">
        <w:r>
          <w:lastRenderedPageBreak/>
          <w:t xml:space="preserve">Tariff </w:t>
        </w:r>
      </w:ins>
      <w:ins w:id="1610" w:author="Sampathkumar Chinnaswamy" w:date="2023-06-26T14:39:00Z">
        <w:r w:rsidR="003C614B">
          <w:t xml:space="preserve">Sample Contribution Calculation – with minimum premium </w:t>
        </w:r>
      </w:ins>
    </w:p>
    <w:p w14:paraId="065FC92E" w14:textId="516B2D1A" w:rsidR="003C614B" w:rsidRPr="003C614B" w:rsidRDefault="000760B5" w:rsidP="003C614B">
      <w:pPr>
        <w:rPr>
          <w:ins w:id="1611" w:author="Sampathkumar Chinnaswamy" w:date="2023-06-26T14:39:00Z"/>
        </w:rPr>
      </w:pPr>
      <w:ins w:id="1612" w:author="Sampathkumar Chinnaswamy" w:date="2023-06-27T07:03:00Z">
        <w:r w:rsidRPr="000760B5">
          <w:rPr>
            <w:noProof/>
            <w:lang w:val="en-IN" w:eastAsia="en-IN"/>
          </w:rPr>
          <w:drawing>
            <wp:inline distT="0" distB="0" distL="0" distR="0" wp14:anchorId="7385E78B" wp14:editId="70903828">
              <wp:extent cx="6840855" cy="4394374"/>
              <wp:effectExtent l="0" t="0" r="0" b="6350"/>
              <wp:docPr id="1016536899" name="Picture 101653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40855" cy="4394374"/>
                      </a:xfrm>
                      <a:prstGeom prst="rect">
                        <a:avLst/>
                      </a:prstGeom>
                      <a:noFill/>
                      <a:ln>
                        <a:noFill/>
                      </a:ln>
                    </pic:spPr>
                  </pic:pic>
                </a:graphicData>
              </a:graphic>
            </wp:inline>
          </w:drawing>
        </w:r>
      </w:ins>
    </w:p>
    <w:p w14:paraId="6E64BD23" w14:textId="612D4E6B" w:rsidR="003C614B" w:rsidRDefault="003C614B" w:rsidP="003C614B">
      <w:pPr>
        <w:rPr>
          <w:ins w:id="1613" w:author="Sampathkumar Chinnaswamy" w:date="2023-06-27T12:29:00Z"/>
        </w:rPr>
      </w:pPr>
    </w:p>
    <w:p w14:paraId="6B419A3B" w14:textId="71CF6CDB" w:rsidR="004F5E03" w:rsidRDefault="004F5E03">
      <w:pPr>
        <w:rPr>
          <w:ins w:id="1614" w:author="Sampathkumar Chinnaswamy" w:date="2023-06-27T12:30:00Z"/>
        </w:rPr>
      </w:pPr>
      <w:ins w:id="1615" w:author="Sampathkumar Chinnaswamy" w:date="2023-06-27T12:30:00Z">
        <w:r>
          <w:br w:type="page"/>
        </w:r>
      </w:ins>
    </w:p>
    <w:p w14:paraId="3D8FF5EF" w14:textId="01932C24" w:rsidR="004F5E03" w:rsidRDefault="004F5E03" w:rsidP="003C614B">
      <w:pPr>
        <w:pStyle w:val="Heading5"/>
        <w:rPr>
          <w:ins w:id="1616" w:author="Sampathkumar Chinnaswamy" w:date="2023-06-27T12:29:00Z"/>
        </w:rPr>
      </w:pPr>
      <w:ins w:id="1617" w:author="Sampathkumar Chinnaswamy" w:date="2023-06-27T12:30:00Z">
        <w:r>
          <w:lastRenderedPageBreak/>
          <w:t>De-</w:t>
        </w:r>
      </w:ins>
      <w:ins w:id="1618" w:author="Sampathkumar Chinnaswamy" w:date="2023-06-27T12:31:00Z">
        <w:r>
          <w:t>T</w:t>
        </w:r>
      </w:ins>
      <w:ins w:id="1619" w:author="Sampathkumar Chinnaswamy" w:date="2023-06-27T12:30:00Z">
        <w:r>
          <w:t xml:space="preserve">ariff Sample Contribution– without minimum premium </w:t>
        </w:r>
      </w:ins>
    </w:p>
    <w:p w14:paraId="0511B167" w14:textId="27198A7A" w:rsidR="004F5E03" w:rsidRDefault="004F5E03" w:rsidP="003C614B">
      <w:pPr>
        <w:rPr>
          <w:ins w:id="1620" w:author="Sampathkumar Chinnaswamy" w:date="2023-06-27T12:29:00Z"/>
        </w:rPr>
      </w:pPr>
      <w:ins w:id="1621" w:author="Sampathkumar Chinnaswamy" w:date="2023-06-27T12:29:00Z">
        <w:r w:rsidRPr="004F5E03">
          <w:rPr>
            <w:noProof/>
            <w:lang w:val="en-IN" w:eastAsia="en-IN"/>
          </w:rPr>
          <w:drawing>
            <wp:inline distT="0" distB="0" distL="0" distR="0" wp14:anchorId="45BC3DEA" wp14:editId="06C1C681">
              <wp:extent cx="6840855" cy="3746797"/>
              <wp:effectExtent l="0" t="0" r="0" b="6350"/>
              <wp:docPr id="1016536898" name="Picture 101653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40855" cy="3746797"/>
                      </a:xfrm>
                      <a:prstGeom prst="rect">
                        <a:avLst/>
                      </a:prstGeom>
                      <a:noFill/>
                      <a:ln>
                        <a:noFill/>
                      </a:ln>
                    </pic:spPr>
                  </pic:pic>
                </a:graphicData>
              </a:graphic>
            </wp:inline>
          </w:drawing>
        </w:r>
      </w:ins>
    </w:p>
    <w:p w14:paraId="6684A919" w14:textId="77777777" w:rsidR="004F5E03" w:rsidRDefault="004F5E03" w:rsidP="003C614B">
      <w:pPr>
        <w:rPr>
          <w:ins w:id="1622" w:author="Sampathkumar Chinnaswamy" w:date="2023-06-27T12:29:00Z"/>
        </w:rPr>
      </w:pPr>
    </w:p>
    <w:p w14:paraId="11494A57" w14:textId="7089718D" w:rsidR="004F5E03" w:rsidRDefault="004F5E03" w:rsidP="004F5E03">
      <w:pPr>
        <w:pStyle w:val="Heading5"/>
        <w:rPr>
          <w:ins w:id="1623" w:author="Sampathkumar Chinnaswamy" w:date="2023-06-27T12:31:00Z"/>
        </w:rPr>
      </w:pPr>
      <w:ins w:id="1624" w:author="Sampathkumar Chinnaswamy" w:date="2023-06-27T12:31:00Z">
        <w:r>
          <w:lastRenderedPageBreak/>
          <w:t xml:space="preserve">De-Tariff Sample Contribution– with minimum premium </w:t>
        </w:r>
      </w:ins>
    </w:p>
    <w:p w14:paraId="358DD5A6" w14:textId="367FF330" w:rsidR="004F5E03" w:rsidRPr="004F5E03" w:rsidRDefault="004F5E03" w:rsidP="004F5E03">
      <w:pPr>
        <w:rPr>
          <w:ins w:id="1625" w:author="Sampathkumar Chinnaswamy" w:date="2023-06-27T12:31:00Z"/>
        </w:rPr>
      </w:pPr>
      <w:ins w:id="1626" w:author="Sampathkumar Chinnaswamy" w:date="2023-06-27T12:31:00Z">
        <w:r w:rsidRPr="004F5E03">
          <w:rPr>
            <w:noProof/>
            <w:lang w:val="en-IN" w:eastAsia="en-IN"/>
          </w:rPr>
          <w:drawing>
            <wp:inline distT="0" distB="0" distL="0" distR="0" wp14:anchorId="2415664B" wp14:editId="732F7E10">
              <wp:extent cx="6840855" cy="4014394"/>
              <wp:effectExtent l="0" t="0" r="0" b="5715"/>
              <wp:docPr id="1016536900" name="Picture 101653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40855" cy="4014394"/>
                      </a:xfrm>
                      <a:prstGeom prst="rect">
                        <a:avLst/>
                      </a:prstGeom>
                      <a:noFill/>
                      <a:ln>
                        <a:noFill/>
                      </a:ln>
                    </pic:spPr>
                  </pic:pic>
                </a:graphicData>
              </a:graphic>
            </wp:inline>
          </w:drawing>
        </w:r>
      </w:ins>
    </w:p>
    <w:p w14:paraId="178F82DD" w14:textId="77777777" w:rsidR="004F5E03" w:rsidRDefault="004F5E03" w:rsidP="003C614B">
      <w:pPr>
        <w:rPr>
          <w:ins w:id="1627" w:author="Sampathkumar Chinnaswamy" w:date="2023-06-27T12:29:00Z"/>
        </w:rPr>
      </w:pPr>
    </w:p>
    <w:p w14:paraId="2AB50DBF" w14:textId="77777777" w:rsidR="004F5E03" w:rsidRPr="003C614B" w:rsidRDefault="004F5E03" w:rsidP="003C614B">
      <w:pPr>
        <w:rPr>
          <w:ins w:id="1628" w:author="Sampathkumar Chinnaswamy" w:date="2023-06-26T14:39:00Z"/>
        </w:rPr>
      </w:pPr>
    </w:p>
    <w:p w14:paraId="1DECDA81" w14:textId="6F2DED29" w:rsidR="003C614B" w:rsidDel="00303C9C" w:rsidRDefault="003C614B" w:rsidP="00ED6150">
      <w:pPr>
        <w:rPr>
          <w:del w:id="1629" w:author="Sampathkumar Chinnaswamy" w:date="2023-06-26T15:27:00Z"/>
        </w:rPr>
      </w:pPr>
      <w:bookmarkStart w:id="1630" w:name="_Toc138743415"/>
      <w:bookmarkStart w:id="1631" w:name="_Toc138762296"/>
      <w:bookmarkStart w:id="1632" w:name="_Toc138771501"/>
      <w:bookmarkStart w:id="1633" w:name="_Toc139040326"/>
      <w:bookmarkStart w:id="1634" w:name="_Toc139373785"/>
      <w:bookmarkStart w:id="1635" w:name="_Toc139454158"/>
      <w:bookmarkEnd w:id="1630"/>
      <w:bookmarkEnd w:id="1631"/>
      <w:bookmarkEnd w:id="1632"/>
      <w:bookmarkEnd w:id="1633"/>
      <w:bookmarkEnd w:id="1634"/>
      <w:bookmarkEnd w:id="1635"/>
    </w:p>
    <w:p w14:paraId="2483AFE8" w14:textId="77777777" w:rsidR="00A57002" w:rsidRPr="000217DE" w:rsidRDefault="00A57002" w:rsidP="00A57002">
      <w:pPr>
        <w:pStyle w:val="Heading3"/>
        <w:spacing w:after="240"/>
        <w:ind w:left="720"/>
      </w:pPr>
      <w:bookmarkStart w:id="1636" w:name="_Toc139454159"/>
      <w:r w:rsidRPr="000217DE">
        <w:t>Pricing Serial Number Transactions</w:t>
      </w:r>
      <w:bookmarkEnd w:id="1636"/>
      <w:r w:rsidRPr="000217DE">
        <w:t xml:space="preserve"> </w:t>
      </w:r>
    </w:p>
    <w:p w14:paraId="6B002A4D" w14:textId="77777777" w:rsidR="00A57002" w:rsidRPr="000217DE" w:rsidRDefault="00A57002" w:rsidP="00C8016C">
      <w:pPr>
        <w:pStyle w:val="Heading4"/>
      </w:pPr>
      <w:r w:rsidRPr="000217DE">
        <w:t>Pricing Serial Number in Quotation</w:t>
      </w:r>
    </w:p>
    <w:p w14:paraId="4F3713E3" w14:textId="3AE2F1E9" w:rsidR="00553105" w:rsidRDefault="00A57002" w:rsidP="00AE6579">
      <w:pPr>
        <w:pStyle w:val="ListParagraph"/>
        <w:numPr>
          <w:ilvl w:val="0"/>
          <w:numId w:val="6"/>
        </w:numPr>
      </w:pPr>
      <w:r w:rsidRPr="000217DE">
        <w:t xml:space="preserve">When the Front End System issue a Quotation, when a Request received from the Front End System, in the Response Service, the </w:t>
      </w:r>
      <w:r w:rsidR="00960740" w:rsidRPr="000217DE">
        <w:t>Rule</w:t>
      </w:r>
      <w:ins w:id="1637" w:author="Sampathkumar Chinnaswamy" w:date="2023-06-21T17:17:00Z">
        <w:r w:rsidR="00864B4C">
          <w:t xml:space="preserve">s and </w:t>
        </w:r>
      </w:ins>
      <w:del w:id="1638" w:author="Sampathkumar Chinnaswamy" w:date="2023-06-21T17:17:00Z">
        <w:r w:rsidR="00960740" w:rsidRPr="000217DE" w:rsidDel="00864B4C">
          <w:delText xml:space="preserve"> / </w:delText>
        </w:r>
      </w:del>
      <w:r w:rsidR="00960740" w:rsidRPr="000217DE">
        <w:t xml:space="preserve">Rating </w:t>
      </w:r>
      <w:r w:rsidRPr="000217DE">
        <w:t xml:space="preserve">Engine will send the </w:t>
      </w:r>
      <w:r w:rsidR="00545F84" w:rsidRPr="000217DE">
        <w:t xml:space="preserve">Rule Serial Number and </w:t>
      </w:r>
      <w:r w:rsidRPr="000217DE">
        <w:t xml:space="preserve">Pricing Serial Number </w:t>
      </w:r>
      <w:ins w:id="1639" w:author="Sampathkumar Chinnaswamy" w:date="2023-06-23T09:25:00Z">
        <w:r w:rsidR="0011340C">
          <w:t>(</w:t>
        </w:r>
      </w:ins>
      <w:ins w:id="1640" w:author="Sampathkumar Chinnaswamy" w:date="2023-06-23T09:26:00Z">
        <w:r w:rsidR="0011340C">
          <w:t>E</w:t>
        </w:r>
      </w:ins>
      <w:ins w:id="1641" w:author="Sampathkumar Chinnaswamy" w:date="2023-06-23T09:25:00Z">
        <w:r w:rsidR="0011340C">
          <w:t xml:space="preserve">xcept </w:t>
        </w:r>
      </w:ins>
      <w:ins w:id="1642" w:author="Sampathkumar Chinnaswamy" w:date="2023-06-23T09:26:00Z">
        <w:r w:rsidR="0011340C">
          <w:t xml:space="preserve">Pricing Serial Number applicable for Service Tax and Stamp Duty) </w:t>
        </w:r>
      </w:ins>
      <w:r w:rsidRPr="000217DE">
        <w:t xml:space="preserve">which was used to compute the </w:t>
      </w:r>
      <w:r w:rsidR="004F0F98">
        <w:t>Contribution</w:t>
      </w:r>
      <w:r w:rsidRPr="000217DE">
        <w:t xml:space="preserve">. </w:t>
      </w:r>
      <w:r w:rsidR="00553105">
        <w:t>It will be combination of all applicable Pricing Serial Number and Rule Serial Number</w:t>
      </w:r>
    </w:p>
    <w:p w14:paraId="0063AFB5" w14:textId="4BA2A95B" w:rsidR="00A57002" w:rsidRPr="000217DE" w:rsidRDefault="00545F84" w:rsidP="00AE6579">
      <w:pPr>
        <w:pStyle w:val="ListParagraph"/>
        <w:numPr>
          <w:ilvl w:val="0"/>
          <w:numId w:val="6"/>
        </w:numPr>
      </w:pPr>
      <w:r w:rsidRPr="000217DE">
        <w:t xml:space="preserve">Example </w:t>
      </w:r>
      <w:r w:rsidRPr="000217DE">
        <w:rPr>
          <w:color w:val="FF0000"/>
        </w:rPr>
        <w:t>“</w:t>
      </w:r>
      <w:del w:id="1643" w:author="Sampathkumar Chinnaswamy" w:date="2023-06-23T15:30:00Z">
        <w:r w:rsidR="003F7118" w:rsidRPr="003F7118" w:rsidDel="00A71F8A">
          <w:rPr>
            <w:color w:val="FF0000"/>
          </w:rPr>
          <w:delText>BP-PC-01-V001/EP-PC-01-V001/CD-V001</w:delText>
        </w:r>
      </w:del>
      <w:del w:id="1644" w:author="Sampathkumar Chinnaswamy" w:date="2023-06-23T09:26:00Z">
        <w:r w:rsidR="003F7118" w:rsidRPr="003F7118" w:rsidDel="0011340C">
          <w:rPr>
            <w:color w:val="FF0000"/>
          </w:rPr>
          <w:delText>/</w:delText>
        </w:r>
        <w:commentRangeStart w:id="1645"/>
        <w:commentRangeStart w:id="1646"/>
        <w:r w:rsidR="003F7118" w:rsidRPr="003F7118" w:rsidDel="0011340C">
          <w:rPr>
            <w:color w:val="FF0000"/>
          </w:rPr>
          <w:delText>TD-V001</w:delText>
        </w:r>
      </w:del>
      <w:commentRangeEnd w:id="1645"/>
      <w:del w:id="1647" w:author="Sampathkumar Chinnaswamy" w:date="2023-06-23T15:30:00Z">
        <w:r w:rsidR="0068307C" w:rsidDel="00A71F8A">
          <w:rPr>
            <w:rStyle w:val="CommentReference"/>
          </w:rPr>
          <w:commentReference w:id="1645"/>
        </w:r>
        <w:commentRangeEnd w:id="1646"/>
        <w:r w:rsidR="00592D55" w:rsidDel="00A71F8A">
          <w:rPr>
            <w:rStyle w:val="CommentReference"/>
          </w:rPr>
          <w:commentReference w:id="1646"/>
        </w:r>
        <w:r w:rsidR="003F7118" w:rsidRPr="003F7118" w:rsidDel="00A71F8A">
          <w:rPr>
            <w:color w:val="FF0000"/>
          </w:rPr>
          <w:delText>/RL-V001</w:delText>
        </w:r>
        <w:r w:rsidRPr="000217DE" w:rsidDel="00A71F8A">
          <w:rPr>
            <w:color w:val="FF0000"/>
          </w:rPr>
          <w:delText>”</w:delText>
        </w:r>
      </w:del>
      <w:ins w:id="1648" w:author="Sampathkumar Chinnaswamy" w:date="2023-06-23T09:40:00Z">
        <w:r w:rsidR="007C6349" w:rsidRPr="007C6349">
          <w:rPr>
            <w:color w:val="FF0000"/>
          </w:rPr>
          <w:t>BC-PC01-001-V01/EC-PC01-001-V01/CD-V001/RL-V001</w:t>
        </w:r>
      </w:ins>
      <w:ins w:id="1649" w:author="Sampathkumar Chinnaswamy" w:date="2023-06-23T15:30:00Z">
        <w:r w:rsidR="00A71F8A">
          <w:rPr>
            <w:color w:val="FF0000"/>
          </w:rPr>
          <w:t>”</w:t>
        </w:r>
      </w:ins>
    </w:p>
    <w:p w14:paraId="0B585D3E" w14:textId="1B50EF62" w:rsidR="00A57002" w:rsidRPr="000217DE" w:rsidRDefault="00A57002" w:rsidP="00AE6579">
      <w:pPr>
        <w:pStyle w:val="ListParagraph"/>
        <w:numPr>
          <w:ilvl w:val="0"/>
          <w:numId w:val="6"/>
        </w:numPr>
      </w:pPr>
      <w:r w:rsidRPr="000217DE">
        <w:t xml:space="preserve">The </w:t>
      </w:r>
      <w:r w:rsidR="00960740" w:rsidRPr="000217DE">
        <w:t>Front End System shall store this</w:t>
      </w:r>
      <w:r w:rsidRPr="000217DE">
        <w:t xml:space="preserve"> </w:t>
      </w:r>
      <w:r w:rsidR="0019288D" w:rsidRPr="000217DE">
        <w:t xml:space="preserve">Rule Serial Number and </w:t>
      </w:r>
      <w:r w:rsidRPr="000217DE">
        <w:t xml:space="preserve">Pricing Serial Number against the Quotation </w:t>
      </w:r>
    </w:p>
    <w:p w14:paraId="57FDC6A0" w14:textId="38E907D6" w:rsidR="00A57002" w:rsidRDefault="00A57002" w:rsidP="00AE6579">
      <w:pPr>
        <w:pStyle w:val="ListParagraph"/>
        <w:numPr>
          <w:ilvl w:val="0"/>
          <w:numId w:val="6"/>
        </w:numPr>
        <w:rPr>
          <w:ins w:id="1650" w:author="Sampathkumar Chinnaswamy" w:date="2023-06-23T09:27:00Z"/>
        </w:rPr>
      </w:pPr>
      <w:r w:rsidRPr="000217DE">
        <w:t xml:space="preserve">While edit the Quotation, when there is no change in the Factors which has an effect the </w:t>
      </w:r>
      <w:r w:rsidR="004F0F98">
        <w:t>Contribution</w:t>
      </w:r>
      <w:r w:rsidRPr="000217DE">
        <w:t xml:space="preserve">, the front end system shall pass the </w:t>
      </w:r>
      <w:r w:rsidR="00B517AA" w:rsidRPr="000217DE">
        <w:t xml:space="preserve">Rule Serial Number and </w:t>
      </w:r>
      <w:r w:rsidRPr="000217DE">
        <w:t xml:space="preserve">Pricing Serial Number which was saved against the Quotation. By using this </w:t>
      </w:r>
      <w:r w:rsidR="00B517AA" w:rsidRPr="000217DE">
        <w:t xml:space="preserve">Rule Serial Number and </w:t>
      </w:r>
      <w:r w:rsidRPr="000217DE">
        <w:t>Pricing Serial Number the Rule</w:t>
      </w:r>
      <w:ins w:id="1651" w:author="Sampathkumar Chinnaswamy" w:date="2023-06-21T17:29:00Z">
        <w:r w:rsidR="00425FC3">
          <w:t xml:space="preserve">s and </w:t>
        </w:r>
      </w:ins>
      <w:del w:id="1652" w:author="Sampathkumar Chinnaswamy" w:date="2023-06-21T17:29:00Z">
        <w:r w:rsidRPr="000217DE" w:rsidDel="00425FC3">
          <w:delText xml:space="preserve"> /</w:delText>
        </w:r>
      </w:del>
      <w:r w:rsidRPr="000217DE">
        <w:t xml:space="preserve">Rating Engine will compute the </w:t>
      </w:r>
      <w:r w:rsidR="004F0F98">
        <w:t>Contribution</w:t>
      </w:r>
      <w:r w:rsidRPr="000217DE">
        <w:t xml:space="preserve">. Since we are using the same </w:t>
      </w:r>
      <w:r w:rsidR="00B517AA" w:rsidRPr="000217DE">
        <w:t xml:space="preserve">Rule Serial Number and </w:t>
      </w:r>
      <w:r w:rsidRPr="000217DE">
        <w:t xml:space="preserve">pricing serial number at the time of Quotation issuance and edit, there will not be any difference in </w:t>
      </w:r>
      <w:r w:rsidR="004F0F98">
        <w:t>Contribution</w:t>
      </w:r>
      <w:ins w:id="1653" w:author="Sampathkumar Chinnaswamy" w:date="2023-06-23T09:35:00Z">
        <w:r w:rsidR="0011340C">
          <w:t xml:space="preserve"> before Service Tax and Stamp </w:t>
        </w:r>
      </w:ins>
      <w:ins w:id="1654" w:author="Sampathkumar Chinnaswamy" w:date="2023-06-23T09:36:00Z">
        <w:r w:rsidR="0011340C">
          <w:t>Duty</w:t>
        </w:r>
      </w:ins>
      <w:del w:id="1655" w:author="Sampathkumar Chinnaswamy" w:date="2023-06-23T09:35:00Z">
        <w:r w:rsidRPr="000217DE" w:rsidDel="0011340C">
          <w:delText xml:space="preserve">. </w:delText>
        </w:r>
      </w:del>
    </w:p>
    <w:p w14:paraId="2A20CE8C" w14:textId="42551125" w:rsidR="0011340C" w:rsidRPr="000217DE" w:rsidRDefault="0011340C" w:rsidP="00AE6579">
      <w:pPr>
        <w:pStyle w:val="ListParagraph"/>
        <w:numPr>
          <w:ilvl w:val="0"/>
          <w:numId w:val="6"/>
        </w:numPr>
      </w:pPr>
      <w:ins w:id="1656" w:author="Sampathkumar Chinnaswamy" w:date="2023-06-23T09:29:00Z">
        <w:r>
          <w:lastRenderedPageBreak/>
          <w:t xml:space="preserve">While Edit the Quotation the system shall apply the Service Tax and Stamp Duty applicable on the </w:t>
        </w:r>
      </w:ins>
      <w:ins w:id="1657" w:author="Sampathkumar Chinnaswamy" w:date="2023-06-23T09:30:00Z">
        <w:r>
          <w:t>Quotation Edit Date. i.e., Service Tax and Stamp Duty applicable on the current date will be charged.</w:t>
        </w:r>
      </w:ins>
      <w:ins w:id="1658" w:author="Sampathkumar Chinnaswamy" w:date="2023-06-23T09:34:00Z">
        <w:r>
          <w:t xml:space="preserve"> If there is any change in the </w:t>
        </w:r>
      </w:ins>
      <w:ins w:id="1659" w:author="Sampathkumar Chinnaswamy" w:date="2023-06-23T09:35:00Z">
        <w:r>
          <w:t xml:space="preserve">Service Tax and Stamp Duty </w:t>
        </w:r>
      </w:ins>
      <w:ins w:id="1660" w:author="Sampathkumar Chinnaswamy" w:date="2023-06-23T09:44:00Z">
        <w:r w:rsidR="00220176">
          <w:t xml:space="preserve">between Quotation Issue date and Quotation </w:t>
        </w:r>
      </w:ins>
      <w:ins w:id="1661" w:author="Sampathkumar Chinnaswamy" w:date="2023-06-23T09:45:00Z">
        <w:r w:rsidR="00220176">
          <w:t xml:space="preserve">edit date, </w:t>
        </w:r>
      </w:ins>
      <w:ins w:id="1662" w:author="Sampathkumar Chinnaswamy" w:date="2023-06-23T09:35:00Z">
        <w:r>
          <w:t>the Premium Payable by Customer will change accordingly</w:t>
        </w:r>
        <w:r w:rsidR="00427341">
          <w:t xml:space="preserve">. </w:t>
        </w:r>
      </w:ins>
    </w:p>
    <w:p w14:paraId="1BC84595" w14:textId="15DD24AC" w:rsidR="00A57002" w:rsidRPr="000217DE" w:rsidRDefault="00A57002" w:rsidP="00AE6579">
      <w:pPr>
        <w:pStyle w:val="ListParagraph"/>
        <w:numPr>
          <w:ilvl w:val="0"/>
          <w:numId w:val="6"/>
        </w:numPr>
      </w:pPr>
      <w:r w:rsidRPr="000217DE">
        <w:t xml:space="preserve">While edit the Quotation, when there is any change in the Factors which has an effect the </w:t>
      </w:r>
      <w:r w:rsidR="004F0F98">
        <w:t>Contribution</w:t>
      </w:r>
      <w:r w:rsidRPr="000217DE">
        <w:t xml:space="preserve">, the front end system not pass the </w:t>
      </w:r>
      <w:r w:rsidR="00B517AA" w:rsidRPr="000217DE">
        <w:t xml:space="preserve">Rule Serial Number and </w:t>
      </w:r>
      <w:r w:rsidRPr="000217DE">
        <w:t>Pricing Serial Number which was saved against the Quotation. Since the Pricing Factors are changed, the Rule</w:t>
      </w:r>
      <w:ins w:id="1663" w:author="Sampathkumar Chinnaswamy" w:date="2023-06-21T17:17:00Z">
        <w:r w:rsidR="00864B4C">
          <w:t xml:space="preserve">s and </w:t>
        </w:r>
      </w:ins>
      <w:del w:id="1664" w:author="Sampathkumar Chinnaswamy" w:date="2023-06-21T17:17:00Z">
        <w:r w:rsidRPr="000217DE" w:rsidDel="00864B4C">
          <w:delText xml:space="preserve"> / </w:delText>
        </w:r>
      </w:del>
      <w:r w:rsidRPr="000217DE">
        <w:t xml:space="preserve">Rating Engine will apply the new </w:t>
      </w:r>
      <w:r w:rsidR="00B517AA" w:rsidRPr="000217DE">
        <w:t xml:space="preserve">Rule Serial Number and </w:t>
      </w:r>
      <w:r w:rsidRPr="000217DE">
        <w:t xml:space="preserve">Pricing Serial Number which is effective at that time. The new </w:t>
      </w:r>
      <w:r w:rsidR="004F0F98">
        <w:t>Contribution</w:t>
      </w:r>
      <w:r w:rsidRPr="000217DE">
        <w:t xml:space="preserve"> may be different with the old one as the pricing factors are changed.</w:t>
      </w:r>
    </w:p>
    <w:p w14:paraId="6D221767" w14:textId="77777777" w:rsidR="00A57002" w:rsidRPr="000217DE" w:rsidRDefault="00A57002" w:rsidP="0053029E">
      <w:pPr>
        <w:pStyle w:val="Heading4"/>
      </w:pPr>
      <w:r w:rsidRPr="000217DE">
        <w:t>Pricing Serial Number while Convert a Quotation as Cover Note</w:t>
      </w:r>
    </w:p>
    <w:p w14:paraId="4FE8C60D" w14:textId="5339910E" w:rsidR="00A57002" w:rsidRPr="000217DE" w:rsidRDefault="00A57002" w:rsidP="00AE6579">
      <w:pPr>
        <w:pStyle w:val="ListParagraph"/>
        <w:numPr>
          <w:ilvl w:val="0"/>
          <w:numId w:val="6"/>
        </w:numPr>
      </w:pPr>
      <w:r w:rsidRPr="000217DE">
        <w:t xml:space="preserve">When the Front End System issue a Quotation, when a Request received from the Front End System, in the Response Service, the </w:t>
      </w:r>
      <w:r w:rsidR="00960740" w:rsidRPr="000217DE">
        <w:t>Rule</w:t>
      </w:r>
      <w:ins w:id="1665" w:author="Sampathkumar Chinnaswamy" w:date="2023-06-21T17:18:00Z">
        <w:r w:rsidR="00864B4C">
          <w:t xml:space="preserve">s and </w:t>
        </w:r>
      </w:ins>
      <w:del w:id="1666" w:author="Sampathkumar Chinnaswamy" w:date="2023-06-21T17:18:00Z">
        <w:r w:rsidR="00960740" w:rsidRPr="000217DE" w:rsidDel="00864B4C">
          <w:delText xml:space="preserve"> / </w:delText>
        </w:r>
      </w:del>
      <w:r w:rsidR="00960740" w:rsidRPr="000217DE">
        <w:t xml:space="preserve">Rating </w:t>
      </w:r>
      <w:r w:rsidRPr="000217DE">
        <w:t xml:space="preserve">Engine will send the Pricing Serial Number </w:t>
      </w:r>
      <w:ins w:id="1667" w:author="Sampathkumar Chinnaswamy" w:date="2023-06-23T09:32:00Z">
        <w:r w:rsidR="0011340C">
          <w:t xml:space="preserve">(Except Pricing Serial Number applicable for Service Tax and Stamp Duty) </w:t>
        </w:r>
      </w:ins>
      <w:r w:rsidRPr="000217DE">
        <w:t xml:space="preserve">which was used to compute the </w:t>
      </w:r>
      <w:r w:rsidR="004F0F98">
        <w:t>Contribution</w:t>
      </w:r>
      <w:r w:rsidRPr="000217DE">
        <w:t xml:space="preserve">. </w:t>
      </w:r>
    </w:p>
    <w:p w14:paraId="3002AF79" w14:textId="77777777" w:rsidR="00A57002" w:rsidRPr="000217DE" w:rsidRDefault="00A57002" w:rsidP="00AE6579">
      <w:pPr>
        <w:pStyle w:val="ListParagraph"/>
        <w:numPr>
          <w:ilvl w:val="0"/>
          <w:numId w:val="6"/>
        </w:numPr>
      </w:pPr>
      <w:r w:rsidRPr="000217DE">
        <w:t xml:space="preserve">The Front End System shall store the Pricing Serial Number against the Quotation </w:t>
      </w:r>
    </w:p>
    <w:p w14:paraId="72128B1F" w14:textId="09D0D44E" w:rsidR="00A57002" w:rsidRPr="000217DE" w:rsidRDefault="00A57002" w:rsidP="00AE6579">
      <w:pPr>
        <w:pStyle w:val="ListParagraph"/>
        <w:numPr>
          <w:ilvl w:val="0"/>
          <w:numId w:val="6"/>
        </w:numPr>
      </w:pPr>
      <w:r w:rsidRPr="000217DE">
        <w:t xml:space="preserve">While Convert the Quotation as </w:t>
      </w:r>
      <w:proofErr w:type="spellStart"/>
      <w:r w:rsidRPr="000217DE">
        <w:t>Covernote</w:t>
      </w:r>
      <w:proofErr w:type="spellEnd"/>
      <w:r w:rsidRPr="000217DE">
        <w:t xml:space="preserve">, when there is no change in the Factors which has an effect the </w:t>
      </w:r>
      <w:r w:rsidR="004F0F98">
        <w:t>Contribution</w:t>
      </w:r>
      <w:r w:rsidRPr="000217DE">
        <w:t>, the front end system shall pass the Pricing Serial Number which was saved against the Quotation. By using this Pricing Serial Number the Rule</w:t>
      </w:r>
      <w:ins w:id="1668" w:author="Sampathkumar Chinnaswamy" w:date="2023-06-21T17:18:00Z">
        <w:r w:rsidR="00864B4C">
          <w:t xml:space="preserve">s and </w:t>
        </w:r>
      </w:ins>
      <w:del w:id="1669" w:author="Sampathkumar Chinnaswamy" w:date="2023-06-21T17:18:00Z">
        <w:r w:rsidRPr="000217DE" w:rsidDel="00864B4C">
          <w:delText xml:space="preserve"> /</w:delText>
        </w:r>
      </w:del>
      <w:r w:rsidRPr="000217DE">
        <w:t xml:space="preserve">Rating Engine will compute the </w:t>
      </w:r>
      <w:r w:rsidR="004F0F98">
        <w:t>Contribution</w:t>
      </w:r>
      <w:r w:rsidRPr="000217DE">
        <w:t xml:space="preserve">. Since we are using the same pricing serial number at the time of Quotation issuance and Converted as Cover Note, there will not be any difference in </w:t>
      </w:r>
      <w:r w:rsidR="004F0F98">
        <w:t>Contribution</w:t>
      </w:r>
      <w:r w:rsidRPr="000217DE">
        <w:t xml:space="preserve">. </w:t>
      </w:r>
    </w:p>
    <w:p w14:paraId="2B364EBE" w14:textId="5AAAA451" w:rsidR="0011340C" w:rsidRPr="000217DE" w:rsidRDefault="0011340C" w:rsidP="00AE6579">
      <w:pPr>
        <w:pStyle w:val="ListParagraph"/>
        <w:numPr>
          <w:ilvl w:val="0"/>
          <w:numId w:val="6"/>
        </w:numPr>
        <w:rPr>
          <w:ins w:id="1670" w:author="Sampathkumar Chinnaswamy" w:date="2023-06-23T09:33:00Z"/>
        </w:rPr>
      </w:pPr>
      <w:ins w:id="1671" w:author="Sampathkumar Chinnaswamy" w:date="2023-06-23T09:33:00Z">
        <w:r>
          <w:t>While Convert the Quotation as C</w:t>
        </w:r>
      </w:ins>
      <w:ins w:id="1672" w:author="Sampathkumar Chinnaswamy" w:date="2023-06-23T09:34:00Z">
        <w:r>
          <w:t xml:space="preserve">over Note, </w:t>
        </w:r>
      </w:ins>
      <w:ins w:id="1673" w:author="Sampathkumar Chinnaswamy" w:date="2023-06-23T09:33:00Z">
        <w:r>
          <w:t>the system shall apply the Service Tax and Stamp Duty applicable on the Quotation Edit Date. i.e., Service Tax and Stamp Duty applicable on the current date will be charged.</w:t>
        </w:r>
      </w:ins>
      <w:ins w:id="1674" w:author="Sampathkumar Chinnaswamy" w:date="2023-06-23T09:34:00Z">
        <w:r>
          <w:t xml:space="preserve"> </w:t>
        </w:r>
      </w:ins>
      <w:ins w:id="1675" w:author="Sampathkumar Chinnaswamy" w:date="2023-06-23T09:37:00Z">
        <w:r w:rsidR="00427341">
          <w:t xml:space="preserve">If there is any change in the Service Tax and Stamp Duty </w:t>
        </w:r>
      </w:ins>
      <w:ins w:id="1676" w:author="Sampathkumar Chinnaswamy" w:date="2023-06-23T09:45:00Z">
        <w:r w:rsidR="00220176">
          <w:t xml:space="preserve">between Quotation Issue date and Quotation edit date, </w:t>
        </w:r>
      </w:ins>
      <w:ins w:id="1677" w:author="Sampathkumar Chinnaswamy" w:date="2023-06-23T09:37:00Z">
        <w:r w:rsidR="00427341">
          <w:t>the Premium Payable by Customer will change accordingly.</w:t>
        </w:r>
      </w:ins>
    </w:p>
    <w:p w14:paraId="048D027B" w14:textId="1CDBA344" w:rsidR="00A57002" w:rsidRPr="000217DE" w:rsidRDefault="00A57002" w:rsidP="00AE6579">
      <w:pPr>
        <w:pStyle w:val="ListParagraph"/>
        <w:numPr>
          <w:ilvl w:val="0"/>
          <w:numId w:val="6"/>
        </w:numPr>
      </w:pPr>
      <w:r w:rsidRPr="000217DE">
        <w:t xml:space="preserve">While convert the Quotation as Cover Note, when there is any change in the Factors which has an effect the </w:t>
      </w:r>
      <w:r w:rsidR="004F0F98">
        <w:t>Contribution</w:t>
      </w:r>
      <w:r w:rsidRPr="000217DE">
        <w:t>, the front end system not pass the Pricing Serial Number which was saved against the Quotation. Since the Pricing Factors are changed, the Rule</w:t>
      </w:r>
      <w:ins w:id="1678" w:author="Sampathkumar Chinnaswamy" w:date="2023-06-21T17:18:00Z">
        <w:r w:rsidR="00864B4C">
          <w:t xml:space="preserve">s and </w:t>
        </w:r>
      </w:ins>
      <w:del w:id="1679" w:author="Sampathkumar Chinnaswamy" w:date="2023-06-21T17:18:00Z">
        <w:r w:rsidRPr="000217DE" w:rsidDel="00864B4C">
          <w:delText xml:space="preserve"> / </w:delText>
        </w:r>
      </w:del>
      <w:r w:rsidRPr="000217DE">
        <w:t xml:space="preserve">Rating Engine will apply the new Pricing Serial Number which is effective at that time. The Cover Note </w:t>
      </w:r>
      <w:r w:rsidR="004F0F98">
        <w:t>Contribution</w:t>
      </w:r>
      <w:r w:rsidRPr="000217DE">
        <w:t xml:space="preserve"> may be different with the Quotation </w:t>
      </w:r>
      <w:r w:rsidR="004F0F98">
        <w:t>Contribution</w:t>
      </w:r>
      <w:r w:rsidRPr="000217DE">
        <w:t xml:space="preserve"> as the pricing factors are changed.</w:t>
      </w:r>
    </w:p>
    <w:p w14:paraId="30A4EB85" w14:textId="77777777" w:rsidR="00A57002" w:rsidRPr="000217DE" w:rsidRDefault="00A57002" w:rsidP="00866BA8">
      <w:pPr>
        <w:pStyle w:val="Heading4"/>
      </w:pPr>
      <w:r w:rsidRPr="000217DE">
        <w:t>Pricing Serial Number for Cover Note</w:t>
      </w:r>
    </w:p>
    <w:p w14:paraId="41EC280E" w14:textId="478D4849" w:rsidR="00A57002" w:rsidRPr="000217DE" w:rsidRDefault="00A57002" w:rsidP="00AE6579">
      <w:pPr>
        <w:pStyle w:val="ListParagraph"/>
        <w:numPr>
          <w:ilvl w:val="0"/>
          <w:numId w:val="6"/>
        </w:numPr>
      </w:pPr>
      <w:r w:rsidRPr="000217DE">
        <w:t>When the Front End System issue a Cover Note</w:t>
      </w:r>
      <w:r w:rsidR="00B375BE" w:rsidRPr="000217DE">
        <w:t xml:space="preserve"> with Quotation or w</w:t>
      </w:r>
      <w:r w:rsidR="00960740" w:rsidRPr="000217DE">
        <w:t>ithout Quo</w:t>
      </w:r>
      <w:r w:rsidR="00B375BE" w:rsidRPr="000217DE">
        <w:t>t</w:t>
      </w:r>
      <w:r w:rsidR="00960740" w:rsidRPr="000217DE">
        <w:t>ation</w:t>
      </w:r>
      <w:r w:rsidRPr="000217DE">
        <w:t xml:space="preserve">, when a Request received from the Front End System, in the Response Service, the </w:t>
      </w:r>
      <w:r w:rsidR="00B375BE" w:rsidRPr="000217DE">
        <w:t>Rule</w:t>
      </w:r>
      <w:ins w:id="1680" w:author="Sampathkumar Chinnaswamy" w:date="2023-06-21T17:18:00Z">
        <w:r w:rsidR="00864B4C">
          <w:t xml:space="preserve">s and </w:t>
        </w:r>
      </w:ins>
      <w:del w:id="1681" w:author="Sampathkumar Chinnaswamy" w:date="2023-06-21T17:18:00Z">
        <w:r w:rsidR="00B375BE" w:rsidRPr="000217DE" w:rsidDel="00864B4C">
          <w:delText xml:space="preserve"> / </w:delText>
        </w:r>
      </w:del>
      <w:r w:rsidR="00B375BE" w:rsidRPr="000217DE">
        <w:t xml:space="preserve">Rating </w:t>
      </w:r>
      <w:r w:rsidRPr="000217DE">
        <w:t xml:space="preserve">Engine will send the Pricing Serial Number which was used to compute the </w:t>
      </w:r>
      <w:r w:rsidR="004F0F98">
        <w:t>Contribution</w:t>
      </w:r>
      <w:r w:rsidRPr="000217DE">
        <w:t xml:space="preserve">. The Front End System shall store the Pricing Serial Number against the Cover Note. </w:t>
      </w:r>
    </w:p>
    <w:p w14:paraId="1BC979A7" w14:textId="77777777" w:rsidR="00A57002" w:rsidRPr="000217DE" w:rsidRDefault="00A57002" w:rsidP="00F701F3">
      <w:pPr>
        <w:pStyle w:val="Heading4"/>
      </w:pPr>
      <w:r w:rsidRPr="000217DE">
        <w:t>Endorsement to Cover Note</w:t>
      </w:r>
    </w:p>
    <w:p w14:paraId="1B4CC9F8" w14:textId="79630B0B" w:rsidR="00A57002" w:rsidRPr="000217DE" w:rsidRDefault="00A57002" w:rsidP="00AE6579">
      <w:pPr>
        <w:pStyle w:val="ListParagraph"/>
        <w:numPr>
          <w:ilvl w:val="0"/>
          <w:numId w:val="6"/>
        </w:numPr>
      </w:pPr>
      <w:r w:rsidRPr="000217DE">
        <w:t>While the Front End System issue a Motor endorsement, with the revised pricing factors the front end system shall pass the Pricing Serial Number which was saved against the Cover Note. By using this Pricing Serial Number, for the revised pricing factors, the Rule</w:t>
      </w:r>
      <w:ins w:id="1682" w:author="Sampathkumar Chinnaswamy" w:date="2023-06-21T17:18:00Z">
        <w:r w:rsidR="00864B4C">
          <w:t xml:space="preserve">s and </w:t>
        </w:r>
      </w:ins>
      <w:del w:id="1683" w:author="Sampathkumar Chinnaswamy" w:date="2023-06-21T17:18:00Z">
        <w:r w:rsidRPr="000217DE" w:rsidDel="00864B4C">
          <w:delText xml:space="preserve"> /</w:delText>
        </w:r>
      </w:del>
      <w:r w:rsidRPr="000217DE">
        <w:t xml:space="preserve">Rating Engine will compute the </w:t>
      </w:r>
      <w:r w:rsidR="004F0F98">
        <w:t>Contribution</w:t>
      </w:r>
      <w:r w:rsidRPr="000217DE">
        <w:t xml:space="preserve"> and pass the new </w:t>
      </w:r>
      <w:r w:rsidR="004F0F98">
        <w:t>Contribution</w:t>
      </w:r>
      <w:r w:rsidRPr="000217DE">
        <w:t xml:space="preserve"> to the front end system. </w:t>
      </w:r>
    </w:p>
    <w:p w14:paraId="6BED01D0" w14:textId="48CC4E08" w:rsidR="00A57002" w:rsidRDefault="00A57002" w:rsidP="00AE6579">
      <w:pPr>
        <w:pStyle w:val="ListParagraph"/>
        <w:numPr>
          <w:ilvl w:val="0"/>
          <w:numId w:val="6"/>
        </w:numPr>
        <w:rPr>
          <w:ins w:id="1684" w:author="Sampathkumar Chinnaswamy" w:date="2023-06-23T09:41:00Z"/>
        </w:rPr>
      </w:pPr>
      <w:r w:rsidRPr="000217DE">
        <w:t xml:space="preserve">By using the new </w:t>
      </w:r>
      <w:r w:rsidR="004F0F98">
        <w:t>Contribution</w:t>
      </w:r>
      <w:r w:rsidRPr="000217DE">
        <w:t xml:space="preserve"> the front end shall </w:t>
      </w:r>
      <w:r w:rsidR="00D02077" w:rsidRPr="000217DE">
        <w:t xml:space="preserve">compute the endorsement </w:t>
      </w:r>
      <w:r w:rsidR="004F0F98">
        <w:t>Contribution</w:t>
      </w:r>
    </w:p>
    <w:p w14:paraId="28D33844" w14:textId="290E1A03" w:rsidR="0095166B" w:rsidRPr="00866244" w:rsidRDefault="0095166B" w:rsidP="0095166B">
      <w:ins w:id="1685" w:author="Sampathkumar Chinnaswamy" w:date="2023-06-23T09:41:00Z">
        <w:r w:rsidRPr="00866244">
          <w:lastRenderedPageBreak/>
          <w:t xml:space="preserve">Note: </w:t>
        </w:r>
      </w:ins>
      <w:ins w:id="1686" w:author="Sampathkumar Chinnaswamy" w:date="2023-06-23T09:45:00Z">
        <w:r w:rsidR="00220176" w:rsidRPr="00866244">
          <w:t xml:space="preserve">For all Transactions, </w:t>
        </w:r>
      </w:ins>
      <w:ins w:id="1687" w:author="Sampathkumar Chinnaswamy" w:date="2023-06-23T09:46:00Z">
        <w:r w:rsidR="00220176" w:rsidRPr="00866244">
          <w:t xml:space="preserve">Quotation / New Business / Renewal / Endorsement, </w:t>
        </w:r>
      </w:ins>
      <w:ins w:id="1688" w:author="Sampathkumar Chinnaswamy" w:date="2023-06-23T09:48:00Z">
        <w:r w:rsidR="00F31ADD" w:rsidRPr="00866244">
          <w:t xml:space="preserve">while compute the contribution, </w:t>
        </w:r>
      </w:ins>
      <w:ins w:id="1689" w:author="Sampathkumar Chinnaswamy" w:date="2023-06-23T09:47:00Z">
        <w:r w:rsidR="00FE58B5" w:rsidRPr="00866244">
          <w:t xml:space="preserve">the </w:t>
        </w:r>
      </w:ins>
      <w:ins w:id="1690" w:author="Sampathkumar Chinnaswamy" w:date="2023-06-23T09:46:00Z">
        <w:r w:rsidR="00220176" w:rsidRPr="00866244">
          <w:t>Rules and Rating E</w:t>
        </w:r>
        <w:r w:rsidR="00F31ADD" w:rsidRPr="00866244">
          <w:t>ngine</w:t>
        </w:r>
        <w:r w:rsidR="00220176" w:rsidRPr="00866244">
          <w:t xml:space="preserve"> </w:t>
        </w:r>
      </w:ins>
      <w:ins w:id="1691" w:author="Sampathkumar Chinnaswamy" w:date="2023-06-23T09:47:00Z">
        <w:r w:rsidR="00FE58B5" w:rsidRPr="00866244">
          <w:t xml:space="preserve">will apply </w:t>
        </w:r>
      </w:ins>
      <w:ins w:id="1692" w:author="Sampathkumar Chinnaswamy" w:date="2023-06-23T09:42:00Z">
        <w:r w:rsidRPr="00866244">
          <w:t xml:space="preserve">the Service Tax and Stamp Duty applicable on the </w:t>
        </w:r>
      </w:ins>
      <w:ins w:id="1693" w:author="Sampathkumar Chinnaswamy" w:date="2023-06-23T09:43:00Z">
        <w:r w:rsidR="00FE58B5" w:rsidRPr="00866244">
          <w:t>t</w:t>
        </w:r>
        <w:r w:rsidRPr="00866244">
          <w:t xml:space="preserve">ransaction </w:t>
        </w:r>
      </w:ins>
      <w:ins w:id="1694" w:author="Sampathkumar Chinnaswamy" w:date="2023-06-26T13:04:00Z">
        <w:r w:rsidR="002859C6" w:rsidRPr="00866244">
          <w:t xml:space="preserve">(Issue) </w:t>
        </w:r>
      </w:ins>
      <w:ins w:id="1695" w:author="Sampathkumar Chinnaswamy" w:date="2023-06-23T09:42:00Z">
        <w:r w:rsidR="00FE58B5" w:rsidRPr="00866244">
          <w:t>d</w:t>
        </w:r>
        <w:r w:rsidRPr="00866244">
          <w:t>ate. i.e., Service Tax and Stamp Duty applicable on the current date will be charged.</w:t>
        </w:r>
      </w:ins>
    </w:p>
    <w:p w14:paraId="06431113" w14:textId="5A9697C3" w:rsidR="002A7A46" w:rsidRPr="000217DE" w:rsidRDefault="002A7A46" w:rsidP="002A7A46">
      <w:pPr>
        <w:pStyle w:val="Heading3"/>
        <w:spacing w:after="240"/>
        <w:ind w:left="720"/>
      </w:pPr>
      <w:bookmarkStart w:id="1696" w:name="_Toc100648515"/>
      <w:bookmarkStart w:id="1697" w:name="_Toc101163449"/>
      <w:bookmarkStart w:id="1698" w:name="_Toc101166559"/>
      <w:bookmarkStart w:id="1699" w:name="_Toc102649119"/>
      <w:bookmarkStart w:id="1700" w:name="_Toc103067667"/>
      <w:bookmarkStart w:id="1701" w:name="_Toc103353748"/>
      <w:bookmarkStart w:id="1702" w:name="_Toc103846843"/>
      <w:bookmarkStart w:id="1703" w:name="_Toc103940423"/>
      <w:bookmarkStart w:id="1704" w:name="_Toc104363263"/>
      <w:bookmarkStart w:id="1705" w:name="_Toc108170983"/>
      <w:bookmarkStart w:id="1706" w:name="_Toc109657476"/>
      <w:bookmarkStart w:id="1707" w:name="_Toc100648516"/>
      <w:bookmarkStart w:id="1708" w:name="_Toc101163450"/>
      <w:bookmarkStart w:id="1709" w:name="_Toc101166560"/>
      <w:bookmarkStart w:id="1710" w:name="_Toc102649120"/>
      <w:bookmarkStart w:id="1711" w:name="_Toc103067668"/>
      <w:bookmarkStart w:id="1712" w:name="_Toc103353749"/>
      <w:bookmarkStart w:id="1713" w:name="_Toc103846844"/>
      <w:bookmarkStart w:id="1714" w:name="_Toc103940424"/>
      <w:bookmarkStart w:id="1715" w:name="_Toc104363264"/>
      <w:bookmarkStart w:id="1716" w:name="_Toc108170984"/>
      <w:bookmarkStart w:id="1717" w:name="_Toc109657477"/>
      <w:bookmarkStart w:id="1718" w:name="_Toc100648517"/>
      <w:bookmarkStart w:id="1719" w:name="_Toc101163451"/>
      <w:bookmarkStart w:id="1720" w:name="_Toc101166561"/>
      <w:bookmarkStart w:id="1721" w:name="_Toc102649121"/>
      <w:bookmarkStart w:id="1722" w:name="_Toc103067669"/>
      <w:bookmarkStart w:id="1723" w:name="_Toc103353750"/>
      <w:bookmarkStart w:id="1724" w:name="_Toc103846845"/>
      <w:bookmarkStart w:id="1725" w:name="_Toc103940425"/>
      <w:bookmarkStart w:id="1726" w:name="_Toc104363265"/>
      <w:bookmarkStart w:id="1727" w:name="_Toc108170985"/>
      <w:bookmarkStart w:id="1728" w:name="_Toc109657478"/>
      <w:bookmarkStart w:id="1729" w:name="_Toc72777508"/>
      <w:bookmarkStart w:id="1730" w:name="_Toc73009648"/>
      <w:bookmarkStart w:id="1731" w:name="_Toc73041981"/>
      <w:bookmarkStart w:id="1732" w:name="_Toc49706072"/>
      <w:bookmarkStart w:id="1733" w:name="_Toc49713707"/>
      <w:bookmarkStart w:id="1734" w:name="_Toc49715869"/>
      <w:bookmarkStart w:id="1735" w:name="_Toc49716258"/>
      <w:bookmarkStart w:id="1736" w:name="_Toc51176923"/>
      <w:bookmarkStart w:id="1737" w:name="_Toc49706073"/>
      <w:bookmarkStart w:id="1738" w:name="_Toc49713708"/>
      <w:bookmarkStart w:id="1739" w:name="_Toc49715870"/>
      <w:bookmarkStart w:id="1740" w:name="_Toc49716259"/>
      <w:bookmarkStart w:id="1741" w:name="_Toc51176924"/>
      <w:bookmarkStart w:id="1742" w:name="_Toc49706074"/>
      <w:bookmarkStart w:id="1743" w:name="_Toc49713709"/>
      <w:bookmarkStart w:id="1744" w:name="_Toc49715871"/>
      <w:bookmarkStart w:id="1745" w:name="_Toc49716260"/>
      <w:bookmarkStart w:id="1746" w:name="_Toc51176925"/>
      <w:bookmarkStart w:id="1747" w:name="_Toc49706075"/>
      <w:bookmarkStart w:id="1748" w:name="_Toc49713710"/>
      <w:bookmarkStart w:id="1749" w:name="_Toc49715872"/>
      <w:bookmarkStart w:id="1750" w:name="_Toc49716261"/>
      <w:bookmarkStart w:id="1751" w:name="_Toc51176926"/>
      <w:bookmarkStart w:id="1752" w:name="_Toc139454160"/>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r w:rsidRPr="000217DE">
        <w:t xml:space="preserve">Storage in the </w:t>
      </w:r>
      <w:ins w:id="1753" w:author="Sampathkumar Chinnaswamy" w:date="2023-06-21T17:18:00Z">
        <w:r w:rsidR="00864B4C">
          <w:t xml:space="preserve">Rules and </w:t>
        </w:r>
      </w:ins>
      <w:ins w:id="1754" w:author="Sampathkumar Chinnaswamy" w:date="2023-06-21T17:29:00Z">
        <w:r w:rsidR="00425FC3">
          <w:t xml:space="preserve">Rating </w:t>
        </w:r>
      </w:ins>
      <w:del w:id="1755" w:author="Sampathkumar Chinnaswamy" w:date="2023-06-21T17:18:00Z">
        <w:r w:rsidRPr="000217DE" w:rsidDel="00864B4C">
          <w:delText xml:space="preserve">Rating / Rule </w:delText>
        </w:r>
      </w:del>
      <w:r w:rsidRPr="000217DE">
        <w:t>Engine</w:t>
      </w:r>
      <w:bookmarkEnd w:id="1752"/>
    </w:p>
    <w:p w14:paraId="55F2CA50" w14:textId="65523C72" w:rsidR="002A7A46" w:rsidRPr="000217DE" w:rsidRDefault="002A7A46" w:rsidP="00AE6579">
      <w:pPr>
        <w:pStyle w:val="ListParagraph"/>
        <w:numPr>
          <w:ilvl w:val="0"/>
          <w:numId w:val="4"/>
        </w:numPr>
      </w:pPr>
      <w:r w:rsidRPr="000217DE">
        <w:t xml:space="preserve">Only the Pricing related data like Factors, Co-Efficient Value, only will be stored in the </w:t>
      </w:r>
      <w:ins w:id="1756" w:author="Sampathkumar Chinnaswamy" w:date="2023-06-21T17:18:00Z">
        <w:r w:rsidR="00864B4C">
          <w:t xml:space="preserve">Rules and </w:t>
        </w:r>
      </w:ins>
      <w:r w:rsidRPr="000217DE">
        <w:t xml:space="preserve">Rating </w:t>
      </w:r>
      <w:del w:id="1757" w:author="Sampathkumar Chinnaswamy" w:date="2023-06-21T17:18:00Z">
        <w:r w:rsidRPr="000217DE" w:rsidDel="00864B4C">
          <w:delText xml:space="preserve">/Rule </w:delText>
        </w:r>
      </w:del>
      <w:r w:rsidRPr="000217DE">
        <w:t>Engine</w:t>
      </w:r>
    </w:p>
    <w:p w14:paraId="5E4832AE" w14:textId="0ADCE523" w:rsidR="002A7A46" w:rsidRPr="000217DE" w:rsidRDefault="002A7A46" w:rsidP="00AE6579">
      <w:pPr>
        <w:pStyle w:val="ListParagraph"/>
        <w:numPr>
          <w:ilvl w:val="0"/>
          <w:numId w:val="4"/>
        </w:numPr>
      </w:pPr>
      <w:r w:rsidRPr="000217DE">
        <w:t xml:space="preserve">Cover Note / Policy level </w:t>
      </w:r>
      <w:r w:rsidR="004F0F98">
        <w:t>Contribution</w:t>
      </w:r>
      <w:r w:rsidRPr="000217DE">
        <w:t xml:space="preserve"> will not </w:t>
      </w:r>
      <w:r w:rsidR="00CE34F0" w:rsidRPr="000217DE">
        <w:t xml:space="preserve">be </w:t>
      </w:r>
      <w:r w:rsidRPr="000217DE">
        <w:t>store</w:t>
      </w:r>
      <w:r w:rsidR="00CE34F0" w:rsidRPr="000217DE">
        <w:t>d</w:t>
      </w:r>
      <w:r w:rsidRPr="000217DE">
        <w:t xml:space="preserve"> in the </w:t>
      </w:r>
      <w:ins w:id="1758" w:author="Sampathkumar Chinnaswamy" w:date="2023-06-21T17:29:00Z">
        <w:r w:rsidR="00425FC3">
          <w:t xml:space="preserve">Rules and </w:t>
        </w:r>
      </w:ins>
      <w:r w:rsidRPr="000217DE">
        <w:t xml:space="preserve">Rating </w:t>
      </w:r>
      <w:del w:id="1759" w:author="Sampathkumar Chinnaswamy" w:date="2023-06-21T17:30:00Z">
        <w:r w:rsidRPr="000217DE" w:rsidDel="00425FC3">
          <w:delText xml:space="preserve">/Rule </w:delText>
        </w:r>
      </w:del>
      <w:r w:rsidRPr="000217DE">
        <w:t>Engine</w:t>
      </w:r>
    </w:p>
    <w:p w14:paraId="12CD3254" w14:textId="716F7A33" w:rsidR="002A7A46" w:rsidRPr="000217DE" w:rsidRDefault="002A7A46" w:rsidP="00AE6579">
      <w:pPr>
        <w:pStyle w:val="ListParagraph"/>
        <w:numPr>
          <w:ilvl w:val="0"/>
          <w:numId w:val="4"/>
        </w:numPr>
      </w:pPr>
      <w:r w:rsidRPr="000217DE">
        <w:t xml:space="preserve">The Front end System Cover which send the Request to </w:t>
      </w:r>
      <w:ins w:id="1760" w:author="Sampathkumar Chinnaswamy" w:date="2023-06-21T17:18:00Z">
        <w:r w:rsidR="00864B4C">
          <w:t xml:space="preserve">Rules and </w:t>
        </w:r>
      </w:ins>
      <w:r w:rsidRPr="000217DE">
        <w:t xml:space="preserve">Rating Engine shall store all the required </w:t>
      </w:r>
      <w:r w:rsidR="004F0F98">
        <w:t>Contribution</w:t>
      </w:r>
      <w:r w:rsidRPr="000217DE">
        <w:t xml:space="preserve"> details for TIGB</w:t>
      </w:r>
      <w:r w:rsidR="00526B25">
        <w:t>’</w:t>
      </w:r>
      <w:r w:rsidRPr="000217DE">
        <w:t>s future Reference</w:t>
      </w:r>
    </w:p>
    <w:p w14:paraId="0A302943" w14:textId="6B3784B7" w:rsidR="007823AE" w:rsidRPr="000217DE" w:rsidRDefault="007823AE" w:rsidP="007823AE">
      <w:pPr>
        <w:pStyle w:val="Heading3"/>
        <w:spacing w:after="240"/>
        <w:ind w:left="720"/>
      </w:pPr>
      <w:bookmarkStart w:id="1761" w:name="_Toc139454161"/>
      <w:r w:rsidRPr="000217DE">
        <w:t>Audit Log</w:t>
      </w:r>
      <w:bookmarkEnd w:id="1761"/>
    </w:p>
    <w:p w14:paraId="53A929A4" w14:textId="77777777" w:rsidR="00800608" w:rsidRDefault="007823AE" w:rsidP="00AE6579">
      <w:pPr>
        <w:pStyle w:val="ListParagraph"/>
        <w:numPr>
          <w:ilvl w:val="0"/>
          <w:numId w:val="4"/>
        </w:numPr>
        <w:rPr>
          <w:ins w:id="1762" w:author="Sampathkumar Chinnaswamy" w:date="2023-06-26T16:30:00Z"/>
        </w:rPr>
      </w:pPr>
      <w:commentRangeStart w:id="1763"/>
      <w:commentRangeStart w:id="1764"/>
      <w:r w:rsidRPr="000217DE">
        <w:t>The Rule</w:t>
      </w:r>
      <w:ins w:id="1765" w:author="Sampathkumar Chinnaswamy" w:date="2023-06-21T17:19:00Z">
        <w:r w:rsidR="00864B4C">
          <w:t xml:space="preserve">s and </w:t>
        </w:r>
      </w:ins>
      <w:del w:id="1766" w:author="Sampathkumar Chinnaswamy" w:date="2023-06-21T17:19:00Z">
        <w:r w:rsidRPr="000217DE" w:rsidDel="00864B4C">
          <w:delText xml:space="preserve"> /</w:delText>
        </w:r>
      </w:del>
      <w:r w:rsidRPr="000217DE">
        <w:t xml:space="preserve">Rating Engine shall maintain the log details, User, Date and Time for Audit purpose </w:t>
      </w:r>
      <w:commentRangeEnd w:id="1763"/>
      <w:r w:rsidR="0068307C">
        <w:rPr>
          <w:rStyle w:val="CommentReference"/>
        </w:rPr>
        <w:commentReference w:id="1763"/>
      </w:r>
      <w:commentRangeEnd w:id="1764"/>
    </w:p>
    <w:p w14:paraId="060CF437" w14:textId="590F8798" w:rsidR="00800608" w:rsidRDefault="00EA5D94" w:rsidP="00800608">
      <w:pPr>
        <w:pStyle w:val="Heading3"/>
        <w:spacing w:after="240"/>
        <w:ind w:left="720"/>
        <w:rPr>
          <w:ins w:id="1767" w:author="Sampathkumar Chinnaswamy" w:date="2023-06-26T16:34:00Z"/>
        </w:rPr>
      </w:pPr>
      <w:bookmarkStart w:id="1768" w:name="_Toc139454162"/>
      <w:ins w:id="1769" w:author="Sampathkumar Chinnaswamy" w:date="2023-06-26T16:31:00Z">
        <w:r>
          <w:t>Rules and Rating Engine</w:t>
        </w:r>
      </w:ins>
      <w:r w:rsidR="004F5273">
        <w:rPr>
          <w:rStyle w:val="CommentReference"/>
        </w:rPr>
        <w:commentReference w:id="1764"/>
      </w:r>
      <w:ins w:id="1770" w:author="Sampathkumar Chinnaswamy" w:date="2023-06-26T16:31:00Z">
        <w:r>
          <w:t xml:space="preserve"> </w:t>
        </w:r>
      </w:ins>
      <w:ins w:id="1771" w:author="Sampathkumar Chinnaswamy" w:date="2023-06-28T13:19:00Z">
        <w:r w:rsidR="00A1376C">
          <w:t xml:space="preserve">Sample </w:t>
        </w:r>
      </w:ins>
      <w:ins w:id="1772" w:author="Sampathkumar Chinnaswamy" w:date="2023-06-26T16:30:00Z">
        <w:r w:rsidR="00800608">
          <w:t>Screen</w:t>
        </w:r>
      </w:ins>
      <w:ins w:id="1773" w:author="Sampathkumar Chinnaswamy" w:date="2023-06-28T13:19:00Z">
        <w:r w:rsidR="00A1376C">
          <w:t>s</w:t>
        </w:r>
      </w:ins>
      <w:bookmarkEnd w:id="1768"/>
    </w:p>
    <w:p w14:paraId="5DD16650" w14:textId="68B8133A" w:rsidR="00EA5D94" w:rsidRPr="00EA5D94" w:rsidRDefault="00EA5D94" w:rsidP="00EA5D94">
      <w:pPr>
        <w:rPr>
          <w:ins w:id="1774" w:author="Sampathkumar Chinnaswamy" w:date="2023-06-26T16:31:00Z"/>
        </w:rPr>
      </w:pPr>
      <w:ins w:id="1775" w:author="Sampathkumar Chinnaswamy" w:date="2023-06-26T16:34:00Z">
        <w:r>
          <w:t xml:space="preserve">The below are the sample </w:t>
        </w:r>
      </w:ins>
      <w:ins w:id="1776" w:author="Sampathkumar Chinnaswamy" w:date="2023-06-26T16:35:00Z">
        <w:r>
          <w:t>Screens to enter the pricing data for the various pricing factors</w:t>
        </w:r>
      </w:ins>
    </w:p>
    <w:p w14:paraId="67DF7786" w14:textId="36410C24" w:rsidR="00EA5D94" w:rsidRDefault="00EA5D94" w:rsidP="00EA5D94">
      <w:pPr>
        <w:rPr>
          <w:ins w:id="1777" w:author="Sampathkumar Chinnaswamy" w:date="2023-06-26T16:32:00Z"/>
        </w:rPr>
      </w:pPr>
      <w:ins w:id="1778" w:author="Sampathkumar Chinnaswamy" w:date="2023-06-26T16:32:00Z">
        <w:r>
          <w:rPr>
            <w:noProof/>
            <w:lang w:val="en-IN" w:eastAsia="en-IN"/>
          </w:rPr>
          <w:drawing>
            <wp:inline distT="0" distB="0" distL="0" distR="0" wp14:anchorId="787B99CA" wp14:editId="53974756">
              <wp:extent cx="6840855" cy="3265714"/>
              <wp:effectExtent l="0" t="0" r="0" b="0"/>
              <wp:docPr id="1016536902" name="Picture 101653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36902" name="MicrosoftTeams-image (5).png"/>
                      <pic:cNvPicPr/>
                    </pic:nvPicPr>
                    <pic:blipFill>
                      <a:blip r:embed="rId51">
                        <a:extLst>
                          <a:ext uri="{28A0092B-C50C-407E-A947-70E740481C1C}">
                            <a14:useLocalDpi xmlns:a14="http://schemas.microsoft.com/office/drawing/2010/main" val="0"/>
                          </a:ext>
                        </a:extLst>
                      </a:blip>
                      <a:stretch>
                        <a:fillRect/>
                      </a:stretch>
                    </pic:blipFill>
                    <pic:spPr>
                      <a:xfrm>
                        <a:off x="0" y="0"/>
                        <a:ext cx="6859635" cy="3274679"/>
                      </a:xfrm>
                      <a:prstGeom prst="rect">
                        <a:avLst/>
                      </a:prstGeom>
                    </pic:spPr>
                  </pic:pic>
                </a:graphicData>
              </a:graphic>
            </wp:inline>
          </w:drawing>
        </w:r>
      </w:ins>
    </w:p>
    <w:p w14:paraId="6D9896FD" w14:textId="77777777" w:rsidR="00EA5D94" w:rsidRDefault="00EA5D94" w:rsidP="00EA5D94">
      <w:pPr>
        <w:rPr>
          <w:ins w:id="1779" w:author="Sampathkumar Chinnaswamy" w:date="2023-06-26T16:32:00Z"/>
        </w:rPr>
      </w:pPr>
    </w:p>
    <w:p w14:paraId="1309AF2B" w14:textId="70F49866" w:rsidR="00EA5D94" w:rsidRDefault="00EA5D94" w:rsidP="00EA5D94">
      <w:pPr>
        <w:rPr>
          <w:ins w:id="1780" w:author="Sampathkumar Chinnaswamy" w:date="2023-06-26T16:32:00Z"/>
        </w:rPr>
      </w:pPr>
      <w:ins w:id="1781" w:author="Sampathkumar Chinnaswamy" w:date="2023-06-26T16:32:00Z">
        <w:r>
          <w:rPr>
            <w:noProof/>
            <w:lang w:val="en-IN" w:eastAsia="en-IN"/>
          </w:rPr>
          <w:lastRenderedPageBreak/>
          <w:drawing>
            <wp:inline distT="0" distB="0" distL="0" distR="0" wp14:anchorId="728780CE" wp14:editId="25591CBD">
              <wp:extent cx="6840855" cy="3023118"/>
              <wp:effectExtent l="0" t="0" r="0" b="6350"/>
              <wp:docPr id="1016536903" name="Picture 101653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36903" name="MicrosoftTeams-image (6).png"/>
                      <pic:cNvPicPr/>
                    </pic:nvPicPr>
                    <pic:blipFill>
                      <a:blip r:embed="rId52">
                        <a:extLst>
                          <a:ext uri="{28A0092B-C50C-407E-A947-70E740481C1C}">
                            <a14:useLocalDpi xmlns:a14="http://schemas.microsoft.com/office/drawing/2010/main" val="0"/>
                          </a:ext>
                        </a:extLst>
                      </a:blip>
                      <a:stretch>
                        <a:fillRect/>
                      </a:stretch>
                    </pic:blipFill>
                    <pic:spPr>
                      <a:xfrm>
                        <a:off x="0" y="0"/>
                        <a:ext cx="6851732" cy="3027925"/>
                      </a:xfrm>
                      <a:prstGeom prst="rect">
                        <a:avLst/>
                      </a:prstGeom>
                    </pic:spPr>
                  </pic:pic>
                </a:graphicData>
              </a:graphic>
            </wp:inline>
          </w:drawing>
        </w:r>
      </w:ins>
    </w:p>
    <w:p w14:paraId="66B0398D" w14:textId="77777777" w:rsidR="00EA5D94" w:rsidRDefault="00EA5D94" w:rsidP="00EA5D94">
      <w:pPr>
        <w:rPr>
          <w:ins w:id="1782" w:author="Sampathkumar Chinnaswamy" w:date="2023-06-26T16:32:00Z"/>
        </w:rPr>
      </w:pPr>
    </w:p>
    <w:p w14:paraId="086C9BCE" w14:textId="7B97416B" w:rsidR="00EA5D94" w:rsidRDefault="00EA5D94" w:rsidP="00EA5D94">
      <w:pPr>
        <w:rPr>
          <w:ins w:id="1783" w:author="Sampathkumar Chinnaswamy" w:date="2023-06-26T16:33:00Z"/>
        </w:rPr>
      </w:pPr>
    </w:p>
    <w:p w14:paraId="1ECD83AD" w14:textId="77777777" w:rsidR="00EA5D94" w:rsidRDefault="00EA5D94" w:rsidP="00EA5D94">
      <w:pPr>
        <w:rPr>
          <w:ins w:id="1784" w:author="Sampathkumar Chinnaswamy" w:date="2023-06-26T16:33:00Z"/>
        </w:rPr>
      </w:pPr>
    </w:p>
    <w:p w14:paraId="037C22A4" w14:textId="3F610B82" w:rsidR="00EA5D94" w:rsidRDefault="00EA5D94" w:rsidP="00EA5D94">
      <w:pPr>
        <w:rPr>
          <w:ins w:id="1785" w:author="Sampathkumar Chinnaswamy" w:date="2023-06-26T16:33:00Z"/>
        </w:rPr>
      </w:pPr>
      <w:ins w:id="1786" w:author="Sampathkumar Chinnaswamy" w:date="2023-06-26T16:33:00Z">
        <w:r>
          <w:rPr>
            <w:noProof/>
            <w:lang w:val="en-IN" w:eastAsia="en-IN"/>
          </w:rPr>
          <w:drawing>
            <wp:inline distT="0" distB="0" distL="0" distR="0" wp14:anchorId="0903580A" wp14:editId="45C0FACC">
              <wp:extent cx="6840855" cy="3256384"/>
              <wp:effectExtent l="0" t="0" r="0" b="1270"/>
              <wp:docPr id="1016536905" name="Picture 101653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36905" name="MicrosoftTeams-image (8).png"/>
                      <pic:cNvPicPr/>
                    </pic:nvPicPr>
                    <pic:blipFill>
                      <a:blip r:embed="rId53">
                        <a:extLst>
                          <a:ext uri="{28A0092B-C50C-407E-A947-70E740481C1C}">
                            <a14:useLocalDpi xmlns:a14="http://schemas.microsoft.com/office/drawing/2010/main" val="0"/>
                          </a:ext>
                        </a:extLst>
                      </a:blip>
                      <a:stretch>
                        <a:fillRect/>
                      </a:stretch>
                    </pic:blipFill>
                    <pic:spPr>
                      <a:xfrm>
                        <a:off x="0" y="0"/>
                        <a:ext cx="6843176" cy="3257489"/>
                      </a:xfrm>
                      <a:prstGeom prst="rect">
                        <a:avLst/>
                      </a:prstGeom>
                    </pic:spPr>
                  </pic:pic>
                </a:graphicData>
              </a:graphic>
            </wp:inline>
          </w:drawing>
        </w:r>
      </w:ins>
    </w:p>
    <w:p w14:paraId="1762315D" w14:textId="77777777" w:rsidR="00EA5D94" w:rsidRDefault="00EA5D94" w:rsidP="00EA5D94">
      <w:pPr>
        <w:rPr>
          <w:ins w:id="1787" w:author="Sampathkumar Chinnaswamy" w:date="2023-06-26T16:33:00Z"/>
        </w:rPr>
      </w:pPr>
    </w:p>
    <w:p w14:paraId="73DBDAAF" w14:textId="3853C455" w:rsidR="00EA5D94" w:rsidRDefault="00EA5D94" w:rsidP="00EA5D94">
      <w:pPr>
        <w:rPr>
          <w:ins w:id="1788" w:author="Sampathkumar Chinnaswamy" w:date="2023-06-26T16:33:00Z"/>
        </w:rPr>
      </w:pPr>
      <w:ins w:id="1789" w:author="Sampathkumar Chinnaswamy" w:date="2023-06-26T16:33:00Z">
        <w:r>
          <w:rPr>
            <w:noProof/>
            <w:lang w:val="en-IN" w:eastAsia="en-IN"/>
          </w:rPr>
          <w:lastRenderedPageBreak/>
          <w:drawing>
            <wp:inline distT="0" distB="0" distL="0" distR="0" wp14:anchorId="009FD417" wp14:editId="22539566">
              <wp:extent cx="6840855" cy="2891117"/>
              <wp:effectExtent l="0" t="0" r="0" b="5080"/>
              <wp:docPr id="1016536907" name="Picture 101653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36907" name="MicrosoftTeams-image (9).png"/>
                      <pic:cNvPicPr/>
                    </pic:nvPicPr>
                    <pic:blipFill>
                      <a:blip r:embed="rId54">
                        <a:extLst>
                          <a:ext uri="{28A0092B-C50C-407E-A947-70E740481C1C}">
                            <a14:useLocalDpi xmlns:a14="http://schemas.microsoft.com/office/drawing/2010/main" val="0"/>
                          </a:ext>
                        </a:extLst>
                      </a:blip>
                      <a:stretch>
                        <a:fillRect/>
                      </a:stretch>
                    </pic:blipFill>
                    <pic:spPr>
                      <a:xfrm>
                        <a:off x="0" y="0"/>
                        <a:ext cx="6847614" cy="2893974"/>
                      </a:xfrm>
                      <a:prstGeom prst="rect">
                        <a:avLst/>
                      </a:prstGeom>
                    </pic:spPr>
                  </pic:pic>
                </a:graphicData>
              </a:graphic>
            </wp:inline>
          </w:drawing>
        </w:r>
      </w:ins>
    </w:p>
    <w:p w14:paraId="4301F2F5" w14:textId="77777777" w:rsidR="00EA5D94" w:rsidRDefault="00EA5D94" w:rsidP="00EA5D94">
      <w:pPr>
        <w:rPr>
          <w:ins w:id="1790" w:author="Sampathkumar Chinnaswamy" w:date="2023-06-26T16:35:00Z"/>
        </w:rPr>
      </w:pPr>
    </w:p>
    <w:p w14:paraId="2E8305B7" w14:textId="2F32BAC2" w:rsidR="00EA5D94" w:rsidRDefault="00EA5D94" w:rsidP="00EA5D94">
      <w:pPr>
        <w:pStyle w:val="Heading3"/>
        <w:spacing w:after="240"/>
        <w:ind w:left="720"/>
        <w:rPr>
          <w:ins w:id="1791" w:author="Sampathkumar Chinnaswamy" w:date="2023-06-26T16:43:00Z"/>
        </w:rPr>
      </w:pPr>
      <w:bookmarkStart w:id="1792" w:name="_Toc139454163"/>
      <w:ins w:id="1793" w:author="Sampathkumar Chinnaswamy" w:date="2023-06-26T16:36:00Z">
        <w:r>
          <w:t xml:space="preserve">Functions available in </w:t>
        </w:r>
      </w:ins>
      <w:ins w:id="1794" w:author="Sampathkumar Chinnaswamy" w:date="2023-06-26T16:35:00Z">
        <w:r>
          <w:t>Rules and Rating Engine</w:t>
        </w:r>
      </w:ins>
      <w:ins w:id="1795" w:author="Sampathkumar Chinnaswamy" w:date="2023-06-26T16:43:00Z">
        <w:r w:rsidR="00251CC4">
          <w:t>.</w:t>
        </w:r>
        <w:bookmarkEnd w:id="1792"/>
      </w:ins>
    </w:p>
    <w:p w14:paraId="33BB3025" w14:textId="4FDE25AE" w:rsidR="00251CC4" w:rsidRPr="00251CC4" w:rsidRDefault="00251CC4" w:rsidP="00251CC4">
      <w:pPr>
        <w:rPr>
          <w:ins w:id="1796" w:author="Sampathkumar Chinnaswamy" w:date="2023-06-26T16:35:00Z"/>
        </w:rPr>
      </w:pPr>
      <w:ins w:id="1797" w:author="Sampathkumar Chinnaswamy" w:date="2023-06-26T16:43:00Z">
        <w:r>
          <w:t>This section is applicable for all L</w:t>
        </w:r>
      </w:ins>
      <w:ins w:id="1798" w:author="Sampathkumar Chinnaswamy" w:date="2023-06-26T16:44:00Z">
        <w:r>
          <w:t>OBs.</w:t>
        </w:r>
      </w:ins>
    </w:p>
    <w:p w14:paraId="4FB219ED" w14:textId="77777777" w:rsidR="00EA5D94" w:rsidRDefault="00EA5D94" w:rsidP="00EA5D94">
      <w:pPr>
        <w:rPr>
          <w:ins w:id="1799" w:author="Sampathkumar Chinnaswamy" w:date="2023-06-26T16:36:00Z"/>
        </w:rPr>
      </w:pPr>
      <w:ins w:id="1800" w:author="Sampathkumar Chinnaswamy" w:date="2023-06-26T16:36:00Z">
        <w:r>
          <w:t>Below are the functions that will be covered under the scope of Rules and Rating Engine,</w:t>
        </w:r>
      </w:ins>
    </w:p>
    <w:p w14:paraId="7E998644" w14:textId="77777777" w:rsidR="00EA5D94" w:rsidRDefault="00EA5D94" w:rsidP="00AE6579">
      <w:pPr>
        <w:pStyle w:val="ListParagraph"/>
        <w:numPr>
          <w:ilvl w:val="0"/>
          <w:numId w:val="26"/>
        </w:numPr>
        <w:spacing w:after="160" w:line="360" w:lineRule="auto"/>
        <w:rPr>
          <w:ins w:id="1801" w:author="Sampathkumar Chinnaswamy" w:date="2023-06-26T16:36:00Z"/>
        </w:rPr>
      </w:pPr>
      <w:ins w:id="1802" w:author="Sampathkumar Chinnaswamy" w:date="2023-06-26T16:36:00Z">
        <w:r w:rsidRPr="00B8576A">
          <w:t>Efficient Handling of Large Datasets and Versatile Data Format Support</w:t>
        </w:r>
        <w:r>
          <w:t>,</w:t>
        </w:r>
      </w:ins>
    </w:p>
    <w:p w14:paraId="62C0D17E" w14:textId="77777777" w:rsidR="00EA5D94" w:rsidRDefault="00EA5D94" w:rsidP="00AE6579">
      <w:pPr>
        <w:pStyle w:val="ListParagraph"/>
        <w:numPr>
          <w:ilvl w:val="1"/>
          <w:numId w:val="26"/>
        </w:numPr>
        <w:spacing w:after="160" w:line="360" w:lineRule="auto"/>
        <w:rPr>
          <w:ins w:id="1803" w:author="Sampathkumar Chinnaswamy" w:date="2023-06-26T16:36:00Z"/>
        </w:rPr>
      </w:pPr>
      <w:ins w:id="1804" w:author="Sampathkumar Chinnaswamy" w:date="2023-06-26T16:36:00Z">
        <w:r>
          <w:t>This facility can handle large datasets of relativities quickly and efficiently. It can process 100,000 rows of data in less than 30 minutes.</w:t>
        </w:r>
      </w:ins>
    </w:p>
    <w:p w14:paraId="1A31B31B" w14:textId="77777777" w:rsidR="00EA5D94" w:rsidRDefault="00EA5D94" w:rsidP="00AE6579">
      <w:pPr>
        <w:pStyle w:val="ListParagraph"/>
        <w:numPr>
          <w:ilvl w:val="1"/>
          <w:numId w:val="26"/>
        </w:numPr>
        <w:spacing w:after="160" w:line="360" w:lineRule="auto"/>
        <w:rPr>
          <w:ins w:id="1805" w:author="Sampathkumar Chinnaswamy" w:date="2023-06-26T16:36:00Z"/>
        </w:rPr>
      </w:pPr>
      <w:ins w:id="1806" w:author="Sampathkumar Chinnaswamy" w:date="2023-06-26T16:36:00Z">
        <w:r>
          <w:t xml:space="preserve">The facility accepts data in a variety of formats, </w:t>
        </w:r>
        <w:r w:rsidRPr="000E0C0A">
          <w:t>including XLS, XLSX and XLSM.</w:t>
        </w:r>
      </w:ins>
    </w:p>
    <w:p w14:paraId="7FB0CE99" w14:textId="77777777" w:rsidR="00EA5D94" w:rsidRDefault="00EA5D94" w:rsidP="00AE6579">
      <w:pPr>
        <w:pStyle w:val="ListParagraph"/>
        <w:numPr>
          <w:ilvl w:val="1"/>
          <w:numId w:val="26"/>
        </w:numPr>
        <w:spacing w:after="160" w:line="360" w:lineRule="auto"/>
        <w:rPr>
          <w:ins w:id="1807" w:author="Sampathkumar Chinnaswamy" w:date="2023-06-26T16:36:00Z"/>
        </w:rPr>
      </w:pPr>
      <w:ins w:id="1808" w:author="Sampathkumar Chinnaswamy" w:date="2023-06-26T16:36:00Z">
        <w:r>
          <w:t>The setup process is simple and straightforward. The facility can be up and running in minutes.</w:t>
        </w:r>
      </w:ins>
    </w:p>
    <w:p w14:paraId="3CF2C1D6" w14:textId="77777777" w:rsidR="00EA5D94" w:rsidRDefault="00EA5D94" w:rsidP="00AE6579">
      <w:pPr>
        <w:pStyle w:val="ListParagraph"/>
        <w:numPr>
          <w:ilvl w:val="0"/>
          <w:numId w:val="26"/>
        </w:numPr>
        <w:spacing w:after="160" w:line="360" w:lineRule="auto"/>
        <w:rPr>
          <w:ins w:id="1809" w:author="Sampathkumar Chinnaswamy" w:date="2023-06-26T16:36:00Z"/>
        </w:rPr>
      </w:pPr>
      <w:ins w:id="1810" w:author="Sampathkumar Chinnaswamy" w:date="2023-06-26T16:36:00Z">
        <w:r>
          <w:t>Flexibility in Rating Table Scheduling:</w:t>
        </w:r>
      </w:ins>
    </w:p>
    <w:p w14:paraId="48030B21" w14:textId="77777777" w:rsidR="00EA5D94" w:rsidRDefault="00EA5D94" w:rsidP="00AE6579">
      <w:pPr>
        <w:pStyle w:val="ListParagraph"/>
        <w:numPr>
          <w:ilvl w:val="1"/>
          <w:numId w:val="26"/>
        </w:numPr>
        <w:spacing w:after="160" w:line="360" w:lineRule="auto"/>
        <w:rPr>
          <w:ins w:id="1811" w:author="Sampathkumar Chinnaswamy" w:date="2023-06-26T16:36:00Z"/>
        </w:rPr>
      </w:pPr>
      <w:ins w:id="1812" w:author="Sampathkumar Chinnaswamy" w:date="2023-06-26T16:36:00Z">
        <w:r>
          <w:t>The system offers the capability to schedule the start and end dates for Rating Tables.</w:t>
        </w:r>
      </w:ins>
    </w:p>
    <w:p w14:paraId="37CEC968" w14:textId="77777777" w:rsidR="00EA5D94" w:rsidRDefault="00EA5D94" w:rsidP="00AE6579">
      <w:pPr>
        <w:pStyle w:val="ListParagraph"/>
        <w:numPr>
          <w:ilvl w:val="1"/>
          <w:numId w:val="26"/>
        </w:numPr>
        <w:spacing w:after="160" w:line="360" w:lineRule="auto"/>
        <w:rPr>
          <w:ins w:id="1813" w:author="Sampathkumar Chinnaswamy" w:date="2023-06-26T16:36:00Z"/>
        </w:rPr>
      </w:pPr>
      <w:ins w:id="1814" w:author="Sampathkumar Chinnaswamy" w:date="2023-06-26T16:36:00Z">
        <w:r>
          <w:t>Users have the ability to define and set specific commencement and expiry dates for Rating Tables according to their requirements.</w:t>
        </w:r>
      </w:ins>
    </w:p>
    <w:p w14:paraId="13115B26" w14:textId="77777777" w:rsidR="00EA5D94" w:rsidRDefault="00EA5D94" w:rsidP="00AE6579">
      <w:pPr>
        <w:pStyle w:val="ListParagraph"/>
        <w:numPr>
          <w:ilvl w:val="0"/>
          <w:numId w:val="26"/>
        </w:numPr>
        <w:spacing w:after="160" w:line="360" w:lineRule="auto"/>
        <w:rPr>
          <w:ins w:id="1815" w:author="Sampathkumar Chinnaswamy" w:date="2023-06-26T16:36:00Z"/>
        </w:rPr>
      </w:pPr>
      <w:ins w:id="1816" w:author="Sampathkumar Chinnaswamy" w:date="2023-06-26T16:36:00Z">
        <w:r>
          <w:t>Customizable based on Rating Tables: The system provides the flexibility to tag Rating Tables based on specific criteria such as agent codes, channels, locations, vehicle makes, and more.</w:t>
        </w:r>
      </w:ins>
    </w:p>
    <w:p w14:paraId="1BE27568" w14:textId="77777777" w:rsidR="00EA5D94" w:rsidRDefault="00EA5D94" w:rsidP="00AE6579">
      <w:pPr>
        <w:pStyle w:val="ListParagraph"/>
        <w:numPr>
          <w:ilvl w:val="0"/>
          <w:numId w:val="26"/>
        </w:numPr>
        <w:spacing w:after="160" w:line="360" w:lineRule="auto"/>
        <w:rPr>
          <w:ins w:id="1817" w:author="Sampathkumar Chinnaswamy" w:date="2023-06-26T16:36:00Z"/>
        </w:rPr>
      </w:pPr>
      <w:ins w:id="1818" w:author="Sampathkumar Chinnaswamy" w:date="2023-06-26T16:36:00Z">
        <w:r w:rsidRPr="003504C1">
          <w:t>Capable of designing the layout of a rating table, such as whether to include all rating factors, their respective parameter levels, and loss type in one table or separate tables.</w:t>
        </w:r>
      </w:ins>
    </w:p>
    <w:p w14:paraId="59BEDDE3" w14:textId="77777777" w:rsidR="00EA5D94" w:rsidRDefault="00EA5D94" w:rsidP="00AE6579">
      <w:pPr>
        <w:pStyle w:val="ListParagraph"/>
        <w:numPr>
          <w:ilvl w:val="0"/>
          <w:numId w:val="26"/>
        </w:numPr>
        <w:spacing w:after="160" w:line="360" w:lineRule="auto"/>
        <w:rPr>
          <w:ins w:id="1819" w:author="Sampathkumar Chinnaswamy" w:date="2023-06-26T16:36:00Z"/>
        </w:rPr>
      </w:pPr>
      <w:ins w:id="1820" w:author="Sampathkumar Chinnaswamy" w:date="2023-06-26T16:36:00Z">
        <w:r w:rsidRPr="00846368">
          <w:t>Standard rating factor definition e.g., introduction of rating factors and interacting factors, setting of parameter levels, format of rating factor (categorical/numerical)</w:t>
        </w:r>
      </w:ins>
    </w:p>
    <w:p w14:paraId="0A5335C5" w14:textId="77777777" w:rsidR="00EA5D94" w:rsidRDefault="00EA5D94" w:rsidP="00AE6579">
      <w:pPr>
        <w:pStyle w:val="ListParagraph"/>
        <w:numPr>
          <w:ilvl w:val="0"/>
          <w:numId w:val="26"/>
        </w:numPr>
        <w:spacing w:after="160" w:line="360" w:lineRule="auto"/>
        <w:rPr>
          <w:ins w:id="1821" w:author="Sampathkumar Chinnaswamy" w:date="2023-06-26T16:36:00Z"/>
        </w:rPr>
      </w:pPr>
      <w:ins w:id="1822" w:author="Sampathkumar Chinnaswamy" w:date="2023-06-26T16:36:00Z">
        <w:r>
          <w:lastRenderedPageBreak/>
          <w:t xml:space="preserve">Engine can evaluate </w:t>
        </w:r>
        <w:r w:rsidRPr="00846368">
          <w:t>both stepwise and formula-based relativities, as well as loss types.</w:t>
        </w:r>
      </w:ins>
    </w:p>
    <w:p w14:paraId="3542740D" w14:textId="77777777" w:rsidR="00EA5D94" w:rsidRDefault="00EA5D94" w:rsidP="00AE6579">
      <w:pPr>
        <w:pStyle w:val="ListParagraph"/>
        <w:numPr>
          <w:ilvl w:val="0"/>
          <w:numId w:val="26"/>
        </w:numPr>
        <w:spacing w:after="160" w:line="360" w:lineRule="auto"/>
        <w:rPr>
          <w:ins w:id="1823" w:author="Sampathkumar Chinnaswamy" w:date="2023-06-26T16:36:00Z"/>
        </w:rPr>
      </w:pPr>
      <w:ins w:id="1824" w:author="Sampathkumar Chinnaswamy" w:date="2023-06-26T16:36:00Z">
        <w:r w:rsidRPr="00106C24">
          <w:t>The system facilitates easy navigation of uploaded relativities through efficient filtration options, including date, approval status, user, rating factor, and more.</w:t>
        </w:r>
      </w:ins>
    </w:p>
    <w:p w14:paraId="516AD403" w14:textId="77777777" w:rsidR="00EA5D94" w:rsidRDefault="00EA5D94" w:rsidP="00AE6579">
      <w:pPr>
        <w:pStyle w:val="ListParagraph"/>
        <w:numPr>
          <w:ilvl w:val="0"/>
          <w:numId w:val="26"/>
        </w:numPr>
        <w:spacing w:after="160" w:line="360" w:lineRule="auto"/>
        <w:rPr>
          <w:ins w:id="1825" w:author="Sampathkumar Chinnaswamy" w:date="2023-06-26T16:36:00Z"/>
        </w:rPr>
      </w:pPr>
      <w:ins w:id="1826" w:author="Sampathkumar Chinnaswamy" w:date="2023-06-26T16:36:00Z">
        <w:r w:rsidRPr="005D72D5">
          <w:t>To address erroneous or missing relativity uploads, the system implements safety nets such as assigning a default relativity of 1.00 for new vehicle models not found in the existing Rating Table.</w:t>
        </w:r>
      </w:ins>
    </w:p>
    <w:p w14:paraId="0A546743" w14:textId="77777777" w:rsidR="00EA5D94" w:rsidRDefault="00EA5D94" w:rsidP="00AE6579">
      <w:pPr>
        <w:pStyle w:val="ListParagraph"/>
        <w:numPr>
          <w:ilvl w:val="0"/>
          <w:numId w:val="26"/>
        </w:numPr>
        <w:spacing w:after="160" w:line="360" w:lineRule="auto"/>
        <w:rPr>
          <w:ins w:id="1827" w:author="Sampathkumar Chinnaswamy" w:date="2023-06-26T16:36:00Z"/>
        </w:rPr>
      </w:pPr>
      <w:ins w:id="1828" w:author="Sampathkumar Chinnaswamy" w:date="2023-06-26T16:36:00Z">
        <w:r w:rsidRPr="005D72D5">
          <w:t>The system offers the capability to classify vehicle models into distinct groups, such as sedan, small, MPV, etc., for efficient vehicle model grouping.</w:t>
        </w:r>
      </w:ins>
    </w:p>
    <w:p w14:paraId="630A2598" w14:textId="77777777" w:rsidR="00EA5D94" w:rsidRDefault="00EA5D94" w:rsidP="00AE6579">
      <w:pPr>
        <w:pStyle w:val="ListParagraph"/>
        <w:numPr>
          <w:ilvl w:val="0"/>
          <w:numId w:val="26"/>
        </w:numPr>
        <w:spacing w:after="160" w:line="360" w:lineRule="auto"/>
        <w:rPr>
          <w:ins w:id="1829" w:author="Sampathkumar Chinnaswamy" w:date="2023-06-26T16:36:00Z"/>
        </w:rPr>
      </w:pPr>
      <w:ins w:id="1830" w:author="Sampathkumar Chinnaswamy" w:date="2023-06-26T16:36:00Z">
        <w:r w:rsidRPr="005D72D5">
          <w:t>The system includes a feature to highlight newly quoted premium for vehicle models that are not yet specified in the Rating Engine, enabling users to identify gaps and take necessary actions to address them effectively.</w:t>
        </w:r>
      </w:ins>
    </w:p>
    <w:p w14:paraId="17511129" w14:textId="77777777" w:rsidR="00EA5D94" w:rsidRDefault="00EA5D94" w:rsidP="00AE6579">
      <w:pPr>
        <w:pStyle w:val="ListParagraph"/>
        <w:numPr>
          <w:ilvl w:val="0"/>
          <w:numId w:val="26"/>
        </w:numPr>
        <w:spacing w:after="160" w:line="360" w:lineRule="auto"/>
        <w:rPr>
          <w:ins w:id="1831" w:author="Sampathkumar Chinnaswamy" w:date="2023-06-26T16:36:00Z"/>
        </w:rPr>
      </w:pPr>
      <w:ins w:id="1832" w:author="Sampathkumar Chinnaswamy" w:date="2023-06-26T16:36:00Z">
        <w:r w:rsidRPr="005D72D5">
          <w:t xml:space="preserve">The system </w:t>
        </w:r>
        <w:r>
          <w:t xml:space="preserve">allows </w:t>
        </w:r>
        <w:r w:rsidRPr="005D72D5">
          <w:t>flexible capping/cupping function that can be applied to Tariff rates</w:t>
        </w:r>
        <w:r>
          <w:t>.</w:t>
        </w:r>
      </w:ins>
    </w:p>
    <w:p w14:paraId="1C0C1CAD" w14:textId="77777777" w:rsidR="00EA5D94" w:rsidRDefault="00EA5D94" w:rsidP="00AE6579">
      <w:pPr>
        <w:pStyle w:val="ListParagraph"/>
        <w:numPr>
          <w:ilvl w:val="0"/>
          <w:numId w:val="26"/>
        </w:numPr>
        <w:spacing w:after="160" w:line="360" w:lineRule="auto"/>
        <w:rPr>
          <w:ins w:id="1833" w:author="Sampathkumar Chinnaswamy" w:date="2023-06-26T16:36:00Z"/>
        </w:rPr>
      </w:pPr>
      <w:ins w:id="1834" w:author="Sampathkumar Chinnaswamy" w:date="2023-06-26T16:36:00Z">
        <w:r w:rsidRPr="005D72D5">
          <w:t xml:space="preserve">The system enables users to adjust the commission (%) and </w:t>
        </w:r>
        <w:proofErr w:type="spellStart"/>
        <w:r w:rsidRPr="005D72D5">
          <w:t>Wakalah</w:t>
        </w:r>
        <w:proofErr w:type="spellEnd"/>
        <w:r w:rsidRPr="005D72D5">
          <w:t xml:space="preserve"> Fee Management Expenses (%) based on factors such as product, subclass, channel, and more, offering flexible customization options.</w:t>
        </w:r>
      </w:ins>
    </w:p>
    <w:p w14:paraId="17B4D6F7" w14:textId="77777777" w:rsidR="00EA5D94" w:rsidRDefault="00EA5D94" w:rsidP="00AE6579">
      <w:pPr>
        <w:pStyle w:val="ListParagraph"/>
        <w:numPr>
          <w:ilvl w:val="0"/>
          <w:numId w:val="26"/>
        </w:numPr>
        <w:spacing w:after="160" w:line="360" w:lineRule="auto"/>
        <w:rPr>
          <w:ins w:id="1835" w:author="Sampathkumar Chinnaswamy" w:date="2023-06-26T16:36:00Z"/>
        </w:rPr>
      </w:pPr>
      <w:ins w:id="1836" w:author="Sampathkumar Chinnaswamy" w:date="2023-06-26T16:36:00Z">
        <w:r w:rsidRPr="00BC4452">
          <w:t>The deployment process from UAT to LIVE is seamless, eliminating the need for an additional round of Rating Table upload and maintenance on the LIVE environment.</w:t>
        </w:r>
      </w:ins>
    </w:p>
    <w:p w14:paraId="0FA78B77" w14:textId="77777777" w:rsidR="00EA5D94" w:rsidRDefault="00EA5D94" w:rsidP="00AE6579">
      <w:pPr>
        <w:pStyle w:val="ListParagraph"/>
        <w:numPr>
          <w:ilvl w:val="0"/>
          <w:numId w:val="26"/>
        </w:numPr>
        <w:spacing w:after="160" w:line="360" w:lineRule="auto"/>
        <w:rPr>
          <w:ins w:id="1837" w:author="Sampathkumar Chinnaswamy" w:date="2023-06-26T16:36:00Z"/>
        </w:rPr>
      </w:pPr>
      <w:ins w:id="1838" w:author="Sampathkumar Chinnaswamy" w:date="2023-06-26T16:36:00Z">
        <w:r w:rsidRPr="00BC4452">
          <w:t>The system offers an API integration capability to establish connections with various systems, including backend, ISM, JPJ, and others.</w:t>
        </w:r>
      </w:ins>
    </w:p>
    <w:p w14:paraId="299DFD85" w14:textId="77777777" w:rsidR="00EA5D94" w:rsidRDefault="00EA5D94" w:rsidP="00AE6579">
      <w:pPr>
        <w:pStyle w:val="ListParagraph"/>
        <w:numPr>
          <w:ilvl w:val="0"/>
          <w:numId w:val="26"/>
        </w:numPr>
        <w:spacing w:after="160" w:line="360" w:lineRule="auto"/>
        <w:rPr>
          <w:ins w:id="1839" w:author="Sampathkumar Chinnaswamy" w:date="2023-06-26T16:36:00Z"/>
        </w:rPr>
      </w:pPr>
      <w:ins w:id="1840" w:author="Sampathkumar Chinnaswamy" w:date="2023-06-26T16:36:00Z">
        <w:r w:rsidRPr="00BC4452">
          <w:t>The endorsement premium calculations can be computed</w:t>
        </w:r>
        <w:r>
          <w:t xml:space="preserve"> annually</w:t>
        </w:r>
        <w:r w:rsidRPr="00BC4452">
          <w:t xml:space="preserve"> by referencing previous versions of the Rating Table to ensure proper calculation adjustments.</w:t>
        </w:r>
      </w:ins>
    </w:p>
    <w:p w14:paraId="2D138E04" w14:textId="77777777" w:rsidR="00EA5D94" w:rsidRDefault="00EA5D94" w:rsidP="00AE6579">
      <w:pPr>
        <w:pStyle w:val="ListParagraph"/>
        <w:numPr>
          <w:ilvl w:val="0"/>
          <w:numId w:val="26"/>
        </w:numPr>
        <w:spacing w:after="160" w:line="360" w:lineRule="auto"/>
        <w:rPr>
          <w:ins w:id="1841" w:author="Sampathkumar Chinnaswamy" w:date="2023-06-26T16:36:00Z"/>
        </w:rPr>
      </w:pPr>
      <w:ins w:id="1842" w:author="Sampathkumar Chinnaswamy" w:date="2023-06-26T16:36:00Z">
        <w:r w:rsidRPr="00C469A7">
          <w:t>Adding additional benefits is made easy, incorporating pre-fixed rating, formula-based rating, and other relevant features to provide flexibility and customization options.</w:t>
        </w:r>
      </w:ins>
    </w:p>
    <w:p w14:paraId="623BF9DB" w14:textId="77777777" w:rsidR="00EA5D94" w:rsidRDefault="00EA5D94" w:rsidP="00AE6579">
      <w:pPr>
        <w:pStyle w:val="ListParagraph"/>
        <w:numPr>
          <w:ilvl w:val="0"/>
          <w:numId w:val="26"/>
        </w:numPr>
        <w:spacing w:after="160" w:line="360" w:lineRule="auto"/>
        <w:rPr>
          <w:ins w:id="1843" w:author="Sampathkumar Chinnaswamy" w:date="2023-06-26T16:36:00Z"/>
        </w:rPr>
      </w:pPr>
      <w:ins w:id="1844" w:author="Sampathkumar Chinnaswamy" w:date="2023-06-26T16:36:00Z">
        <w:r w:rsidRPr="00C469A7">
          <w:t>The system offers a detailed breakdown of premiums at a granular level, providing comprehensive visibility into premium components.</w:t>
        </w:r>
      </w:ins>
    </w:p>
    <w:p w14:paraId="31ED2E8F" w14:textId="77777777" w:rsidR="00EA5D94" w:rsidRDefault="00EA5D94" w:rsidP="00AE6579">
      <w:pPr>
        <w:pStyle w:val="ListParagraph"/>
        <w:numPr>
          <w:ilvl w:val="0"/>
          <w:numId w:val="26"/>
        </w:numPr>
        <w:spacing w:after="160" w:line="360" w:lineRule="auto"/>
        <w:rPr>
          <w:ins w:id="1845" w:author="Sampathkumar Chinnaswamy" w:date="2023-06-26T16:36:00Z"/>
        </w:rPr>
      </w:pPr>
      <w:ins w:id="1846" w:author="Sampathkumar Chinnaswamy" w:date="2023-06-26T16:36:00Z">
        <w:r w:rsidRPr="00C469A7">
          <w:t>A web-based calculator interface is available for stakeholders to efficiently compute premiums based on the uploaded Rating Tables, enabling convenient validation of premium calculations.</w:t>
        </w:r>
      </w:ins>
    </w:p>
    <w:p w14:paraId="73200248" w14:textId="77777777" w:rsidR="00EA5D94" w:rsidRDefault="00EA5D94" w:rsidP="00AE6579">
      <w:pPr>
        <w:pStyle w:val="ListParagraph"/>
        <w:numPr>
          <w:ilvl w:val="0"/>
          <w:numId w:val="26"/>
        </w:numPr>
        <w:spacing w:after="160" w:line="360" w:lineRule="auto"/>
        <w:rPr>
          <w:ins w:id="1847" w:author="Sampathkumar Chinnaswamy" w:date="2023-06-26T16:36:00Z"/>
        </w:rPr>
      </w:pPr>
      <w:ins w:id="1848" w:author="Sampathkumar Chinnaswamy" w:date="2023-06-26T16:36:00Z">
        <w:r w:rsidRPr="00C469A7">
          <w:t>Governance</w:t>
        </w:r>
        <w:r>
          <w:t>,</w:t>
        </w:r>
      </w:ins>
    </w:p>
    <w:p w14:paraId="2E04784C" w14:textId="77777777" w:rsidR="00EA5D94" w:rsidRDefault="00EA5D94" w:rsidP="00AE6579">
      <w:pPr>
        <w:pStyle w:val="ListParagraph"/>
        <w:numPr>
          <w:ilvl w:val="1"/>
          <w:numId w:val="26"/>
        </w:numPr>
        <w:spacing w:after="160" w:line="360" w:lineRule="auto"/>
        <w:rPr>
          <w:ins w:id="1849" w:author="Sampathkumar Chinnaswamy" w:date="2023-06-26T16:36:00Z"/>
        </w:rPr>
      </w:pPr>
      <w:ins w:id="1850" w:author="Sampathkumar Chinnaswamy" w:date="2023-06-26T16:36:00Z">
        <w:r>
          <w:t>User access control i.e., accessibility, number of ID, etc.</w:t>
        </w:r>
      </w:ins>
    </w:p>
    <w:p w14:paraId="7C87C410" w14:textId="77777777" w:rsidR="00EA5D94" w:rsidRDefault="00EA5D94" w:rsidP="00AE6579">
      <w:pPr>
        <w:pStyle w:val="ListParagraph"/>
        <w:numPr>
          <w:ilvl w:val="1"/>
          <w:numId w:val="26"/>
        </w:numPr>
        <w:spacing w:after="160" w:line="360" w:lineRule="auto"/>
        <w:rPr>
          <w:ins w:id="1851" w:author="Sampathkumar Chinnaswamy" w:date="2023-06-26T16:36:00Z"/>
        </w:rPr>
      </w:pPr>
      <w:ins w:id="1852" w:author="Sampathkumar Chinnaswamy" w:date="2023-06-26T16:36:00Z">
        <w:r>
          <w:t>Proper date and version control of Rating Tables</w:t>
        </w:r>
      </w:ins>
    </w:p>
    <w:p w14:paraId="7F798C73" w14:textId="77777777" w:rsidR="00EA5D94" w:rsidRDefault="00EA5D94" w:rsidP="00AE6579">
      <w:pPr>
        <w:pStyle w:val="ListParagraph"/>
        <w:numPr>
          <w:ilvl w:val="1"/>
          <w:numId w:val="26"/>
        </w:numPr>
        <w:spacing w:after="160" w:line="360" w:lineRule="auto"/>
        <w:rPr>
          <w:ins w:id="1853" w:author="Sampathkumar Chinnaswamy" w:date="2023-06-26T16:36:00Z"/>
        </w:rPr>
      </w:pPr>
      <w:ins w:id="1854" w:author="Sampathkumar Chinnaswamy" w:date="2023-06-26T16:36:00Z">
        <w:r>
          <w:t>Availability of process workflow - to assign tasks for specific users, approval from managers, next steps, etc. from UAT to LIVE deployment. To include notification/escalation to ensure tasks are performed in a timely manner</w:t>
        </w:r>
      </w:ins>
    </w:p>
    <w:p w14:paraId="750E14AE" w14:textId="77777777" w:rsidR="00EA5D94" w:rsidRDefault="00EA5D94" w:rsidP="00AE6579">
      <w:pPr>
        <w:pStyle w:val="ListParagraph"/>
        <w:numPr>
          <w:ilvl w:val="1"/>
          <w:numId w:val="26"/>
        </w:numPr>
        <w:spacing w:after="160" w:line="360" w:lineRule="auto"/>
        <w:rPr>
          <w:ins w:id="1855" w:author="Sampathkumar Chinnaswamy" w:date="2023-06-26T16:42:00Z"/>
        </w:rPr>
      </w:pPr>
      <w:ins w:id="1856" w:author="Sampathkumar Chinnaswamy" w:date="2023-06-26T16:36:00Z">
        <w:r>
          <w:t>Availability of audit trail - storing of timestamp, user, area of rating engine, activities performed/changes in the rating engine. User is able to download the logs.</w:t>
        </w:r>
      </w:ins>
    </w:p>
    <w:p w14:paraId="71654D17" w14:textId="7A24701C" w:rsidR="00DB6708" w:rsidRDefault="00DB6708" w:rsidP="00AE6579">
      <w:pPr>
        <w:pStyle w:val="ListParagraph"/>
        <w:numPr>
          <w:ilvl w:val="0"/>
          <w:numId w:val="26"/>
        </w:numPr>
        <w:spacing w:after="160" w:line="360" w:lineRule="auto"/>
        <w:rPr>
          <w:ins w:id="1857" w:author="Sampathkumar Chinnaswamy" w:date="2023-06-26T16:36:00Z"/>
        </w:rPr>
      </w:pPr>
      <w:ins w:id="1858" w:author="Sampathkumar Chinnaswamy" w:date="2023-06-26T16:42:00Z">
        <w:r>
          <w:lastRenderedPageBreak/>
          <w:t xml:space="preserve">Error </w:t>
        </w:r>
      </w:ins>
      <w:ins w:id="1859" w:author="Sampathkumar Chinnaswamy" w:date="2023-06-26T16:43:00Z">
        <w:r>
          <w:t>Handling and E</w:t>
        </w:r>
        <w:r w:rsidR="0019478C">
          <w:t>rror messages</w:t>
        </w:r>
      </w:ins>
    </w:p>
    <w:p w14:paraId="395D4EC2" w14:textId="6D15F7D9" w:rsidR="006C68C2" w:rsidRDefault="006C68C2" w:rsidP="006C68C2">
      <w:pPr>
        <w:pStyle w:val="Heading3"/>
        <w:spacing w:after="240"/>
        <w:ind w:left="720"/>
        <w:rPr>
          <w:ins w:id="1860" w:author="Sampathkumar Chinnaswamy" w:date="2023-06-28T11:24:00Z"/>
        </w:rPr>
      </w:pPr>
      <w:bookmarkStart w:id="1861" w:name="_Toc139454164"/>
      <w:ins w:id="1862" w:author="Sampathkumar Chinnaswamy" w:date="2023-06-28T11:23:00Z">
        <w:r>
          <w:t>Business process Flow</w:t>
        </w:r>
      </w:ins>
      <w:bookmarkEnd w:id="1861"/>
    </w:p>
    <w:p w14:paraId="7ED23039" w14:textId="279C6D2A" w:rsidR="006C68C2" w:rsidRPr="006C68C2" w:rsidRDefault="00883F43" w:rsidP="006C68C2">
      <w:pPr>
        <w:rPr>
          <w:ins w:id="1863" w:author="Sampathkumar Chinnaswamy" w:date="2023-06-28T11:23:00Z"/>
        </w:rPr>
      </w:pPr>
      <w:ins w:id="1864" w:author="Sampathkumar Chinnaswamy" w:date="2023-06-28T15:31:00Z">
        <w:r>
          <w:rPr>
            <w:noProof/>
            <w:lang w:val="en-IN" w:eastAsia="en-IN"/>
          </w:rPr>
          <w:drawing>
            <wp:inline distT="0" distB="0" distL="0" distR="0" wp14:anchorId="37149B8F" wp14:editId="46B8090C">
              <wp:extent cx="6840855" cy="3486150"/>
              <wp:effectExtent l="0" t="0" r="0" b="0"/>
              <wp:docPr id="1016536901" name="Picture 1016536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36901" name="Busines Process Flow_28Jun2023_2.png"/>
                      <pic:cNvPicPr/>
                    </pic:nvPicPr>
                    <pic:blipFill>
                      <a:blip r:embed="rId55">
                        <a:extLst>
                          <a:ext uri="{28A0092B-C50C-407E-A947-70E740481C1C}">
                            <a14:useLocalDpi xmlns:a14="http://schemas.microsoft.com/office/drawing/2010/main" val="0"/>
                          </a:ext>
                        </a:extLst>
                      </a:blip>
                      <a:stretch>
                        <a:fillRect/>
                      </a:stretch>
                    </pic:blipFill>
                    <pic:spPr>
                      <a:xfrm>
                        <a:off x="0" y="0"/>
                        <a:ext cx="6840855" cy="3486150"/>
                      </a:xfrm>
                      <a:prstGeom prst="rect">
                        <a:avLst/>
                      </a:prstGeom>
                    </pic:spPr>
                  </pic:pic>
                </a:graphicData>
              </a:graphic>
            </wp:inline>
          </w:drawing>
        </w:r>
      </w:ins>
    </w:p>
    <w:p w14:paraId="4BEB5046" w14:textId="1BAF5EC8" w:rsidR="007823AE" w:rsidRPr="000217DE" w:rsidRDefault="007823AE" w:rsidP="00800608"/>
    <w:p w14:paraId="563AB8C0" w14:textId="729087EE" w:rsidR="009154CB" w:rsidRPr="000217DE" w:rsidRDefault="00AF1A7D" w:rsidP="00563D3E">
      <w:pPr>
        <w:pStyle w:val="Heading2"/>
        <w:ind w:left="993" w:hanging="567"/>
        <w:rPr>
          <w:rFonts w:asciiTheme="minorHAnsi" w:hAnsiTheme="minorHAnsi"/>
        </w:rPr>
      </w:pPr>
      <w:bookmarkStart w:id="1865" w:name="_Toc139454165"/>
      <w:r w:rsidRPr="000217DE">
        <w:rPr>
          <w:rFonts w:asciiTheme="minorHAnsi" w:hAnsiTheme="minorHAnsi"/>
        </w:rPr>
        <w:t>Definition of Terminologies Used</w:t>
      </w:r>
      <w:bookmarkEnd w:id="1865"/>
    </w:p>
    <w:p w14:paraId="25CE7365" w14:textId="77777777" w:rsidR="008F1911" w:rsidRPr="000217DE" w:rsidRDefault="008F1911" w:rsidP="008F1911"/>
    <w:tbl>
      <w:tblPr>
        <w:tblW w:w="4344"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6"/>
        <w:gridCol w:w="7135"/>
      </w:tblGrid>
      <w:tr w:rsidR="00AF1A7D" w:rsidRPr="000217DE" w14:paraId="4D66FE45" w14:textId="77777777" w:rsidTr="00563D3E">
        <w:trPr>
          <w:trHeight w:val="511"/>
          <w:tblHeader/>
        </w:trPr>
        <w:tc>
          <w:tcPr>
            <w:tcW w:w="1185" w:type="pct"/>
            <w:shd w:val="clear" w:color="000000" w:fill="8DB3E2" w:themeFill="text2" w:themeFillTint="66"/>
            <w:vAlign w:val="center"/>
          </w:tcPr>
          <w:p w14:paraId="7C2DB4C4" w14:textId="77777777" w:rsidR="00AF1A7D" w:rsidRPr="000217DE" w:rsidRDefault="00AF1A7D" w:rsidP="00766617">
            <w:pPr>
              <w:rPr>
                <w:rFonts w:cs="Arial"/>
                <w:b/>
              </w:rPr>
            </w:pPr>
            <w:r w:rsidRPr="000217DE">
              <w:rPr>
                <w:rFonts w:cs="Arial"/>
                <w:b/>
              </w:rPr>
              <w:t>Term</w:t>
            </w:r>
          </w:p>
        </w:tc>
        <w:tc>
          <w:tcPr>
            <w:tcW w:w="3815" w:type="pct"/>
            <w:shd w:val="clear" w:color="000000" w:fill="8DB3E2" w:themeFill="text2" w:themeFillTint="66"/>
            <w:vAlign w:val="center"/>
          </w:tcPr>
          <w:p w14:paraId="007CC38F" w14:textId="77777777" w:rsidR="00AF1A7D" w:rsidRPr="000217DE" w:rsidRDefault="00AF1A7D" w:rsidP="00766617">
            <w:pPr>
              <w:rPr>
                <w:rFonts w:cs="Arial"/>
                <w:b/>
              </w:rPr>
            </w:pPr>
            <w:r w:rsidRPr="000217DE">
              <w:rPr>
                <w:rFonts w:cs="Arial"/>
                <w:b/>
              </w:rPr>
              <w:t>Definition</w:t>
            </w:r>
          </w:p>
        </w:tc>
      </w:tr>
      <w:tr w:rsidR="0031326F" w:rsidRPr="000217DE" w14:paraId="063F1AD5" w14:textId="77777777" w:rsidTr="00563D3E">
        <w:trPr>
          <w:trHeight w:val="511"/>
        </w:trPr>
        <w:tc>
          <w:tcPr>
            <w:tcW w:w="1185" w:type="pct"/>
            <w:vAlign w:val="center"/>
          </w:tcPr>
          <w:p w14:paraId="288FF9BE" w14:textId="77777777" w:rsidR="0031326F" w:rsidRPr="000217DE" w:rsidRDefault="0031326F" w:rsidP="0000709B">
            <w:pPr>
              <w:rPr>
                <w:rFonts w:cs="Arial"/>
              </w:rPr>
            </w:pPr>
            <w:r w:rsidRPr="000217DE">
              <w:rPr>
                <w:rFonts w:cs="Arial"/>
              </w:rPr>
              <w:t>BRD</w:t>
            </w:r>
          </w:p>
        </w:tc>
        <w:tc>
          <w:tcPr>
            <w:tcW w:w="3815" w:type="pct"/>
            <w:vAlign w:val="center"/>
          </w:tcPr>
          <w:p w14:paraId="366CC7F0" w14:textId="77777777" w:rsidR="0031326F" w:rsidRPr="000217DE" w:rsidRDefault="0031326F" w:rsidP="0000709B">
            <w:pPr>
              <w:rPr>
                <w:rFonts w:cs="Arial"/>
              </w:rPr>
            </w:pPr>
            <w:r w:rsidRPr="000217DE">
              <w:rPr>
                <w:rFonts w:cs="Arial"/>
              </w:rPr>
              <w:t>Business Requirement Document</w:t>
            </w:r>
          </w:p>
        </w:tc>
      </w:tr>
    </w:tbl>
    <w:p w14:paraId="77ADC562" w14:textId="77777777" w:rsidR="00E50FC2" w:rsidRPr="000217DE" w:rsidRDefault="00E50FC2" w:rsidP="00563D3E">
      <w:pPr>
        <w:pStyle w:val="Heading1"/>
        <w:ind w:left="709" w:hanging="425"/>
        <w:rPr>
          <w:rFonts w:asciiTheme="minorHAnsi" w:hAnsiTheme="minorHAnsi"/>
        </w:rPr>
      </w:pPr>
      <w:bookmarkStart w:id="1866" w:name="_Toc29568923"/>
      <w:bookmarkStart w:id="1867" w:name="_Toc29568980"/>
      <w:bookmarkStart w:id="1868" w:name="_Toc29830508"/>
      <w:bookmarkStart w:id="1869" w:name="_Toc29904017"/>
      <w:bookmarkStart w:id="1870" w:name="_Toc36655950"/>
      <w:bookmarkStart w:id="1871" w:name="_Toc29568924"/>
      <w:bookmarkStart w:id="1872" w:name="_Toc29568981"/>
      <w:bookmarkStart w:id="1873" w:name="_Toc29830509"/>
      <w:bookmarkStart w:id="1874" w:name="_Toc29904018"/>
      <w:bookmarkStart w:id="1875" w:name="_Toc36655951"/>
      <w:bookmarkStart w:id="1876" w:name="_Toc17816427"/>
      <w:bookmarkStart w:id="1877" w:name="_Toc29568949"/>
      <w:bookmarkStart w:id="1878" w:name="_Toc29569006"/>
      <w:bookmarkStart w:id="1879" w:name="_Toc29830534"/>
      <w:bookmarkStart w:id="1880" w:name="_Toc29904043"/>
      <w:bookmarkStart w:id="1881" w:name="_Toc36655976"/>
      <w:bookmarkStart w:id="1882" w:name="_Toc40369165"/>
      <w:bookmarkStart w:id="1883" w:name="_Toc40372960"/>
      <w:bookmarkStart w:id="1884" w:name="_Toc40448227"/>
      <w:bookmarkStart w:id="1885" w:name="_Toc40891255"/>
      <w:bookmarkStart w:id="1886" w:name="_Toc42098507"/>
      <w:bookmarkStart w:id="1887" w:name="_Toc43964662"/>
      <w:bookmarkStart w:id="1888" w:name="_Toc44311910"/>
      <w:bookmarkStart w:id="1889" w:name="_Toc44357938"/>
      <w:bookmarkStart w:id="1890" w:name="_Toc44688683"/>
      <w:bookmarkStart w:id="1891" w:name="_Toc44689077"/>
      <w:bookmarkStart w:id="1892" w:name="_Toc45700844"/>
      <w:bookmarkStart w:id="1893" w:name="_Toc49197346"/>
      <w:bookmarkStart w:id="1894" w:name="_Toc49799075"/>
      <w:bookmarkStart w:id="1895" w:name="_Toc50966214"/>
      <w:bookmarkStart w:id="1896" w:name="_Toc51047981"/>
      <w:bookmarkStart w:id="1897" w:name="_Toc51058135"/>
      <w:bookmarkStart w:id="1898" w:name="_Toc51058180"/>
      <w:bookmarkStart w:id="1899" w:name="_Toc51190411"/>
      <w:bookmarkStart w:id="1900" w:name="_Toc51854719"/>
      <w:bookmarkStart w:id="1901" w:name="_Toc52350968"/>
      <w:bookmarkStart w:id="1902" w:name="_Toc52351369"/>
      <w:bookmarkStart w:id="1903" w:name="_Toc52377690"/>
      <w:bookmarkStart w:id="1904" w:name="_Toc52460331"/>
      <w:bookmarkStart w:id="1905" w:name="_Toc52784340"/>
      <w:bookmarkStart w:id="1906" w:name="_Toc52815662"/>
      <w:bookmarkStart w:id="1907" w:name="_Toc52828823"/>
      <w:bookmarkStart w:id="1908" w:name="_Toc52829851"/>
      <w:bookmarkStart w:id="1909" w:name="_Toc52975342"/>
      <w:bookmarkStart w:id="1910" w:name="_Toc52976075"/>
      <w:bookmarkStart w:id="1911" w:name="_Toc52979136"/>
      <w:bookmarkStart w:id="1912" w:name="_Toc53569541"/>
      <w:bookmarkStart w:id="1913" w:name="_Toc53671196"/>
      <w:bookmarkStart w:id="1914" w:name="_Toc54368121"/>
      <w:bookmarkStart w:id="1915" w:name="_Toc54732238"/>
      <w:bookmarkStart w:id="1916" w:name="_Toc54733299"/>
      <w:bookmarkStart w:id="1917" w:name="_Toc54791118"/>
      <w:bookmarkStart w:id="1918" w:name="_Toc54872755"/>
      <w:bookmarkStart w:id="1919" w:name="_Toc55812618"/>
      <w:bookmarkStart w:id="1920" w:name="_Toc55827945"/>
      <w:bookmarkStart w:id="1921" w:name="_Toc56080277"/>
      <w:bookmarkStart w:id="1922" w:name="_Toc57822339"/>
      <w:bookmarkStart w:id="1923" w:name="_Toc58937937"/>
      <w:bookmarkStart w:id="1924" w:name="_Toc65608624"/>
      <w:bookmarkStart w:id="1925" w:name="_Toc65608663"/>
      <w:bookmarkStart w:id="1926" w:name="_Toc66370928"/>
      <w:bookmarkStart w:id="1927" w:name="_Toc66429323"/>
      <w:bookmarkStart w:id="1928" w:name="_Toc67037624"/>
      <w:bookmarkStart w:id="1929" w:name="_Toc67670133"/>
      <w:bookmarkStart w:id="1930" w:name="_Toc68861941"/>
      <w:bookmarkStart w:id="1931" w:name="_Toc69713258"/>
      <w:bookmarkStart w:id="1932" w:name="_Toc69904834"/>
      <w:bookmarkStart w:id="1933" w:name="_Toc71093799"/>
      <w:bookmarkStart w:id="1934" w:name="_Toc72777075"/>
      <w:bookmarkStart w:id="1935" w:name="_Toc72777530"/>
      <w:bookmarkStart w:id="1936" w:name="_Toc73009670"/>
      <w:bookmarkStart w:id="1937" w:name="_Toc73042003"/>
      <w:bookmarkStart w:id="1938" w:name="_Toc73600121"/>
      <w:bookmarkStart w:id="1939" w:name="_Toc75765737"/>
      <w:bookmarkStart w:id="1940" w:name="_Toc75958452"/>
      <w:bookmarkStart w:id="1941" w:name="_Toc80112391"/>
      <w:bookmarkStart w:id="1942" w:name="_Toc49197349"/>
      <w:bookmarkStart w:id="1943" w:name="_Toc29568953"/>
      <w:bookmarkStart w:id="1944" w:name="_Toc29569010"/>
      <w:bookmarkStart w:id="1945" w:name="_Toc29830538"/>
      <w:bookmarkStart w:id="1946" w:name="_Toc29904047"/>
      <w:bookmarkStart w:id="1947" w:name="_Toc36655980"/>
      <w:bookmarkStart w:id="1948" w:name="_Toc17299812"/>
      <w:bookmarkStart w:id="1949" w:name="_Toc17299993"/>
      <w:bookmarkStart w:id="1950" w:name="_Toc17359133"/>
      <w:bookmarkStart w:id="1951" w:name="_Toc17359182"/>
      <w:bookmarkStart w:id="1952" w:name="_Toc17816464"/>
      <w:bookmarkStart w:id="1953" w:name="_Toc17299813"/>
      <w:bookmarkStart w:id="1954" w:name="_Toc17299994"/>
      <w:bookmarkStart w:id="1955" w:name="_Toc17359134"/>
      <w:bookmarkStart w:id="1956" w:name="_Toc17359183"/>
      <w:bookmarkStart w:id="1957" w:name="_Toc17816465"/>
      <w:bookmarkStart w:id="1958" w:name="_Toc17299814"/>
      <w:bookmarkStart w:id="1959" w:name="_Toc17299995"/>
      <w:bookmarkStart w:id="1960" w:name="_Toc17359135"/>
      <w:bookmarkStart w:id="1961" w:name="_Toc17359184"/>
      <w:bookmarkStart w:id="1962" w:name="_Toc17816466"/>
      <w:bookmarkStart w:id="1963" w:name="_Toc15556766"/>
      <w:bookmarkStart w:id="1964" w:name="_Toc16086226"/>
      <w:bookmarkStart w:id="1965" w:name="_Toc16871757"/>
      <w:bookmarkStart w:id="1966" w:name="_Toc17119978"/>
      <w:bookmarkStart w:id="1967" w:name="_Toc17299815"/>
      <w:bookmarkStart w:id="1968" w:name="_Toc17299996"/>
      <w:bookmarkStart w:id="1969" w:name="_Toc17359136"/>
      <w:bookmarkStart w:id="1970" w:name="_Toc17359185"/>
      <w:bookmarkStart w:id="1971" w:name="_Toc17816467"/>
      <w:bookmarkStart w:id="1972" w:name="_Toc139454166"/>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r w:rsidRPr="000217DE">
        <w:rPr>
          <w:rFonts w:asciiTheme="minorHAnsi" w:hAnsiTheme="minorHAnsi"/>
        </w:rPr>
        <w:t>Appendix</w:t>
      </w:r>
      <w:bookmarkEnd w:id="1972"/>
    </w:p>
    <w:p w14:paraId="607A2CDF" w14:textId="77777777" w:rsidR="0096049C" w:rsidRPr="000217DE" w:rsidRDefault="0096049C" w:rsidP="00563D3E"/>
    <w:tbl>
      <w:tblPr>
        <w:tblStyle w:val="TableGrid"/>
        <w:tblpPr w:leftFromText="180" w:rightFromText="180" w:vertAnchor="text" w:tblpY="1"/>
        <w:tblOverlap w:val="never"/>
        <w:tblW w:w="10409" w:type="dxa"/>
        <w:tblLayout w:type="fixed"/>
        <w:tblLook w:val="04A0" w:firstRow="1" w:lastRow="0" w:firstColumn="1" w:lastColumn="0" w:noHBand="0" w:noVBand="1"/>
      </w:tblPr>
      <w:tblGrid>
        <w:gridCol w:w="798"/>
        <w:gridCol w:w="3693"/>
        <w:gridCol w:w="3686"/>
        <w:gridCol w:w="2232"/>
      </w:tblGrid>
      <w:tr w:rsidR="00E26E22" w:rsidRPr="000217DE" w14:paraId="1C848DF9" w14:textId="77777777" w:rsidTr="00CB1671">
        <w:trPr>
          <w:trHeight w:val="422"/>
        </w:trPr>
        <w:tc>
          <w:tcPr>
            <w:tcW w:w="798" w:type="dxa"/>
            <w:shd w:val="clear" w:color="auto" w:fill="C6D9F1" w:themeFill="text2" w:themeFillTint="33"/>
            <w:vAlign w:val="center"/>
          </w:tcPr>
          <w:p w14:paraId="4A1852FC" w14:textId="77777777" w:rsidR="00E26E22" w:rsidRPr="000217DE" w:rsidRDefault="00E26E22" w:rsidP="00CB1671">
            <w:pPr>
              <w:jc w:val="center"/>
              <w:rPr>
                <w:rFonts w:cs="Arial"/>
                <w:b/>
                <w:bCs/>
              </w:rPr>
            </w:pPr>
            <w:r w:rsidRPr="000217DE">
              <w:rPr>
                <w:rFonts w:cs="Arial"/>
                <w:b/>
                <w:bCs/>
              </w:rPr>
              <w:t>S No.</w:t>
            </w:r>
          </w:p>
        </w:tc>
        <w:tc>
          <w:tcPr>
            <w:tcW w:w="3693" w:type="dxa"/>
            <w:shd w:val="clear" w:color="auto" w:fill="C6D9F1" w:themeFill="text2" w:themeFillTint="33"/>
          </w:tcPr>
          <w:p w14:paraId="22345D93" w14:textId="77777777" w:rsidR="00E26E22" w:rsidRPr="000217DE" w:rsidRDefault="00E26E22" w:rsidP="00CB1671">
            <w:pPr>
              <w:rPr>
                <w:rFonts w:cs="Arial"/>
                <w:b/>
                <w:bCs/>
              </w:rPr>
            </w:pPr>
            <w:r w:rsidRPr="000217DE">
              <w:rPr>
                <w:rFonts w:cs="Arial"/>
                <w:b/>
                <w:bCs/>
              </w:rPr>
              <w:t>Description</w:t>
            </w:r>
          </w:p>
        </w:tc>
        <w:tc>
          <w:tcPr>
            <w:tcW w:w="3686" w:type="dxa"/>
            <w:shd w:val="clear" w:color="auto" w:fill="C6D9F1" w:themeFill="text2" w:themeFillTint="33"/>
            <w:vAlign w:val="center"/>
          </w:tcPr>
          <w:p w14:paraId="4DF68394" w14:textId="77777777" w:rsidR="00E26E22" w:rsidRPr="000217DE" w:rsidRDefault="00E26E22" w:rsidP="00CB1671">
            <w:pPr>
              <w:rPr>
                <w:rFonts w:cs="Arial"/>
                <w:b/>
                <w:bCs/>
              </w:rPr>
            </w:pPr>
            <w:r w:rsidRPr="000217DE">
              <w:rPr>
                <w:rFonts w:cs="Arial"/>
                <w:b/>
                <w:bCs/>
              </w:rPr>
              <w:t>File Name</w:t>
            </w:r>
          </w:p>
        </w:tc>
        <w:tc>
          <w:tcPr>
            <w:tcW w:w="2232" w:type="dxa"/>
            <w:shd w:val="clear" w:color="auto" w:fill="C6D9F1" w:themeFill="text2" w:themeFillTint="33"/>
          </w:tcPr>
          <w:p w14:paraId="0522A0EE" w14:textId="77777777" w:rsidR="00E26E22" w:rsidRPr="000217DE" w:rsidRDefault="00E26E22" w:rsidP="00CB1671">
            <w:r w:rsidRPr="000217DE">
              <w:rPr>
                <w:rFonts w:cs="Arial"/>
                <w:b/>
                <w:bCs/>
              </w:rPr>
              <w:t>Attachment</w:t>
            </w:r>
          </w:p>
        </w:tc>
      </w:tr>
      <w:tr w:rsidR="00E26E22" w:rsidRPr="000217DE" w14:paraId="1F1CBA2C" w14:textId="77777777" w:rsidTr="00CB1671">
        <w:trPr>
          <w:trHeight w:val="422"/>
        </w:trPr>
        <w:tc>
          <w:tcPr>
            <w:tcW w:w="798" w:type="dxa"/>
            <w:shd w:val="clear" w:color="auto" w:fill="FFFFFF" w:themeFill="background1"/>
            <w:vAlign w:val="center"/>
          </w:tcPr>
          <w:p w14:paraId="24475630" w14:textId="71049B00" w:rsidR="00E26E22" w:rsidRPr="000217DE" w:rsidRDefault="00E26E22" w:rsidP="00AE6579">
            <w:pPr>
              <w:numPr>
                <w:ilvl w:val="0"/>
                <w:numId w:val="1"/>
              </w:numPr>
              <w:rPr>
                <w:rFonts w:cs="Arial"/>
                <w:bCs/>
              </w:rPr>
            </w:pPr>
          </w:p>
        </w:tc>
        <w:tc>
          <w:tcPr>
            <w:tcW w:w="3693" w:type="dxa"/>
            <w:shd w:val="clear" w:color="auto" w:fill="FFFFFF" w:themeFill="background1"/>
            <w:vAlign w:val="center"/>
          </w:tcPr>
          <w:p w14:paraId="5FC222E9" w14:textId="720C21F1" w:rsidR="00E26E22" w:rsidRPr="000217DE" w:rsidRDefault="00057DDE" w:rsidP="00CB1671">
            <w:pPr>
              <w:rPr>
                <w:rFonts w:cs="Arial"/>
                <w:bCs/>
              </w:rPr>
            </w:pPr>
            <w:r w:rsidRPr="000217DE">
              <w:rPr>
                <w:rFonts w:cs="Arial"/>
                <w:bCs/>
              </w:rPr>
              <w:t>BRD</w:t>
            </w:r>
          </w:p>
        </w:tc>
        <w:tc>
          <w:tcPr>
            <w:tcW w:w="3686" w:type="dxa"/>
            <w:shd w:val="clear" w:color="auto" w:fill="FFFFFF" w:themeFill="background1"/>
            <w:vAlign w:val="center"/>
          </w:tcPr>
          <w:p w14:paraId="35C23CAE" w14:textId="6F7B77AF" w:rsidR="00E26E22" w:rsidRPr="000217DE" w:rsidRDefault="00D5706F" w:rsidP="00CB1671">
            <w:pPr>
              <w:rPr>
                <w:rFonts w:cs="Arial"/>
                <w:bCs/>
              </w:rPr>
            </w:pPr>
            <w:r w:rsidRPr="000217DE">
              <w:rPr>
                <w:rFonts w:cs="Arial"/>
                <w:bCs/>
              </w:rPr>
              <w:t>To be updated</w:t>
            </w:r>
          </w:p>
        </w:tc>
        <w:tc>
          <w:tcPr>
            <w:tcW w:w="2232" w:type="dxa"/>
            <w:shd w:val="clear" w:color="auto" w:fill="FFFFFF" w:themeFill="background1"/>
          </w:tcPr>
          <w:p w14:paraId="779EB899" w14:textId="7FB2E522" w:rsidR="00E26E22" w:rsidRPr="000217DE" w:rsidRDefault="00E26E22" w:rsidP="00CB1671">
            <w:pPr>
              <w:jc w:val="center"/>
              <w:rPr>
                <w:rFonts w:cs="Arial"/>
                <w:bCs/>
              </w:rPr>
            </w:pPr>
          </w:p>
        </w:tc>
      </w:tr>
      <w:tr w:rsidR="00A859E8" w:rsidRPr="000217DE" w14:paraId="78CEE14E" w14:textId="77777777" w:rsidTr="00CB1671">
        <w:trPr>
          <w:trHeight w:val="422"/>
        </w:trPr>
        <w:tc>
          <w:tcPr>
            <w:tcW w:w="798" w:type="dxa"/>
            <w:shd w:val="clear" w:color="auto" w:fill="FFFFFF" w:themeFill="background1"/>
            <w:vAlign w:val="center"/>
          </w:tcPr>
          <w:p w14:paraId="03647D07" w14:textId="77777777" w:rsidR="00A859E8" w:rsidRPr="000217DE" w:rsidRDefault="00A859E8" w:rsidP="00AE6579">
            <w:pPr>
              <w:numPr>
                <w:ilvl w:val="0"/>
                <w:numId w:val="1"/>
              </w:numPr>
              <w:rPr>
                <w:rFonts w:cs="Arial"/>
                <w:bCs/>
              </w:rPr>
            </w:pPr>
          </w:p>
        </w:tc>
        <w:tc>
          <w:tcPr>
            <w:tcW w:w="3693" w:type="dxa"/>
            <w:shd w:val="clear" w:color="auto" w:fill="FFFFFF" w:themeFill="background1"/>
            <w:vAlign w:val="center"/>
          </w:tcPr>
          <w:p w14:paraId="411D293E" w14:textId="57F4EB3A" w:rsidR="00A859E8" w:rsidRPr="000217DE" w:rsidRDefault="006B00B0" w:rsidP="00CB1671">
            <w:r w:rsidRPr="000217DE">
              <w:t>Sample GLM Workbook</w:t>
            </w:r>
            <w:r w:rsidR="00243DEF">
              <w:t xml:space="preserve"> – Private Car</w:t>
            </w:r>
          </w:p>
        </w:tc>
        <w:tc>
          <w:tcPr>
            <w:tcW w:w="3686" w:type="dxa"/>
            <w:shd w:val="clear" w:color="auto" w:fill="FFFFFF" w:themeFill="background1"/>
            <w:vAlign w:val="center"/>
          </w:tcPr>
          <w:p w14:paraId="16C4161A" w14:textId="0CF58254" w:rsidR="001009E9" w:rsidRPr="000217DE" w:rsidRDefault="006B00B0" w:rsidP="00CB1671">
            <w:pPr>
              <w:rPr>
                <w:rFonts w:cs="Arial"/>
                <w:bCs/>
              </w:rPr>
            </w:pPr>
            <w:r w:rsidRPr="000217DE">
              <w:rPr>
                <w:rFonts w:cs="Arial"/>
                <w:bCs/>
              </w:rPr>
              <w:t>PC1003-V01 Pricing Calculator v4.0_Act_2.0_24May2023</w:t>
            </w:r>
          </w:p>
        </w:tc>
        <w:tc>
          <w:tcPr>
            <w:tcW w:w="2232" w:type="dxa"/>
            <w:shd w:val="clear" w:color="auto" w:fill="FFFFFF" w:themeFill="background1"/>
          </w:tcPr>
          <w:p w14:paraId="7B90B078" w14:textId="32B62ACB" w:rsidR="00A859E8" w:rsidRPr="000217DE" w:rsidRDefault="006B00B0" w:rsidP="00CB1671">
            <w:pPr>
              <w:jc w:val="center"/>
              <w:rPr>
                <w:rFonts w:cs="Arial"/>
                <w:bCs/>
              </w:rPr>
            </w:pPr>
            <w:r w:rsidRPr="000217DE">
              <w:rPr>
                <w:rFonts w:cs="Arial"/>
                <w:bCs/>
              </w:rPr>
              <w:object w:dxaOrig="1534" w:dyaOrig="997" w14:anchorId="41958F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0.25pt" o:ole="">
                  <v:imagedata r:id="rId56" o:title=""/>
                </v:shape>
                <o:OLEObject Type="Embed" ProgID="Excel.SheetBinaryMacroEnabled.12" ShapeID="_x0000_i1025" DrawAspect="Icon" ObjectID="_1751887136" r:id="rId57"/>
              </w:object>
            </w:r>
            <w:del w:id="1973" w:author="Sampathkumar Chinnaswamy" w:date="2023-06-30T17:58:00Z">
              <w:r w:rsidRPr="000217DE" w:rsidDel="00BE21E6">
                <w:rPr>
                  <w:rFonts w:cs="Arial"/>
                  <w:bCs/>
                </w:rPr>
                <w:delText>ss</w:delText>
              </w:r>
            </w:del>
          </w:p>
        </w:tc>
      </w:tr>
      <w:tr w:rsidR="00243DEF" w:rsidRPr="000217DE" w14:paraId="77239A76" w14:textId="77777777" w:rsidTr="00CB1671">
        <w:trPr>
          <w:trHeight w:val="422"/>
        </w:trPr>
        <w:tc>
          <w:tcPr>
            <w:tcW w:w="798" w:type="dxa"/>
            <w:shd w:val="clear" w:color="auto" w:fill="FFFFFF" w:themeFill="background1"/>
            <w:vAlign w:val="center"/>
          </w:tcPr>
          <w:p w14:paraId="697C2407" w14:textId="77777777" w:rsidR="00243DEF" w:rsidRPr="000217DE" w:rsidRDefault="00243DEF" w:rsidP="00AE6579">
            <w:pPr>
              <w:numPr>
                <w:ilvl w:val="0"/>
                <w:numId w:val="1"/>
              </w:numPr>
              <w:rPr>
                <w:rFonts w:cs="Arial"/>
                <w:bCs/>
              </w:rPr>
            </w:pPr>
          </w:p>
        </w:tc>
        <w:tc>
          <w:tcPr>
            <w:tcW w:w="3693" w:type="dxa"/>
            <w:shd w:val="clear" w:color="auto" w:fill="FFFFFF" w:themeFill="background1"/>
            <w:vAlign w:val="center"/>
          </w:tcPr>
          <w:p w14:paraId="5A7EFE6D" w14:textId="5C9A86AC" w:rsidR="00243DEF" w:rsidRPr="000217DE" w:rsidRDefault="00243DEF" w:rsidP="00CB1671">
            <w:r w:rsidRPr="000217DE">
              <w:t>Sample GLM Workbook</w:t>
            </w:r>
            <w:r>
              <w:t xml:space="preserve"> – Private Car</w:t>
            </w:r>
          </w:p>
        </w:tc>
        <w:tc>
          <w:tcPr>
            <w:tcW w:w="3686" w:type="dxa"/>
            <w:shd w:val="clear" w:color="auto" w:fill="FFFFFF" w:themeFill="background1"/>
            <w:vAlign w:val="center"/>
          </w:tcPr>
          <w:p w14:paraId="54F38C4A" w14:textId="6B2D52EE" w:rsidR="00243DEF" w:rsidRPr="000217DE" w:rsidRDefault="00243DEF" w:rsidP="00CB1671">
            <w:pPr>
              <w:rPr>
                <w:rFonts w:cs="Arial"/>
                <w:bCs/>
              </w:rPr>
            </w:pPr>
            <w:r w:rsidRPr="00243DEF">
              <w:rPr>
                <w:rFonts w:cs="Arial"/>
                <w:bCs/>
              </w:rPr>
              <w:t>MC1004-V01 Pricing Calculator v4.0_Act</w:t>
            </w:r>
          </w:p>
        </w:tc>
        <w:tc>
          <w:tcPr>
            <w:tcW w:w="2232" w:type="dxa"/>
            <w:shd w:val="clear" w:color="auto" w:fill="FFFFFF" w:themeFill="background1"/>
          </w:tcPr>
          <w:p w14:paraId="1E59D3EB" w14:textId="77777777" w:rsidR="00243DEF" w:rsidRPr="000217DE" w:rsidRDefault="00243DEF" w:rsidP="00CB1671">
            <w:pPr>
              <w:jc w:val="center"/>
              <w:rPr>
                <w:rFonts w:cs="Arial"/>
                <w:bCs/>
              </w:rPr>
            </w:pPr>
            <w:r>
              <w:rPr>
                <w:rFonts w:cs="Arial"/>
                <w:bCs/>
              </w:rPr>
              <w:object w:dxaOrig="1534" w:dyaOrig="997" w14:anchorId="44D37483">
                <v:shape id="_x0000_i1026" type="#_x0000_t75" style="width:76.5pt;height:50.25pt" o:ole="">
                  <v:imagedata r:id="rId58" o:title=""/>
                </v:shape>
                <o:OLEObject Type="Embed" ProgID="Excel.SheetBinaryMacroEnabled.12" ShapeID="_x0000_i1026" DrawAspect="Icon" ObjectID="_1751887137" r:id="rId59"/>
              </w:object>
            </w:r>
          </w:p>
        </w:tc>
      </w:tr>
      <w:tr w:rsidR="009D7016" w:rsidRPr="000217DE" w14:paraId="6A2E99D4" w14:textId="77777777" w:rsidTr="00CB1671">
        <w:trPr>
          <w:trHeight w:val="422"/>
        </w:trPr>
        <w:tc>
          <w:tcPr>
            <w:tcW w:w="798" w:type="dxa"/>
            <w:shd w:val="clear" w:color="auto" w:fill="FFFFFF" w:themeFill="background1"/>
            <w:vAlign w:val="center"/>
          </w:tcPr>
          <w:p w14:paraId="29B555D8" w14:textId="77777777" w:rsidR="009D7016" w:rsidRPr="000217DE" w:rsidRDefault="009D7016" w:rsidP="00AE6579">
            <w:pPr>
              <w:numPr>
                <w:ilvl w:val="0"/>
                <w:numId w:val="1"/>
              </w:numPr>
              <w:rPr>
                <w:rFonts w:cs="Arial"/>
                <w:bCs/>
              </w:rPr>
            </w:pPr>
          </w:p>
        </w:tc>
        <w:tc>
          <w:tcPr>
            <w:tcW w:w="3693" w:type="dxa"/>
            <w:shd w:val="clear" w:color="auto" w:fill="FFFFFF" w:themeFill="background1"/>
            <w:vAlign w:val="center"/>
          </w:tcPr>
          <w:p w14:paraId="2CAB163D" w14:textId="78A0B069" w:rsidR="009D7016" w:rsidRPr="000217DE" w:rsidRDefault="004A1BCC" w:rsidP="00B83C60">
            <w:bookmarkStart w:id="1974" w:name="ExtraCoverageFormulasandRate"/>
            <w:ins w:id="1975" w:author="Sampathkumar Chinnaswamy" w:date="2023-06-21T18:09:00Z">
              <w:r>
                <w:t xml:space="preserve">Master List of Extra Coverages, </w:t>
              </w:r>
            </w:ins>
            <w:r w:rsidR="005D3D61" w:rsidRPr="000217DE">
              <w:t>Extra Coverage Formulas and Rate</w:t>
            </w:r>
            <w:bookmarkEnd w:id="1974"/>
          </w:p>
        </w:tc>
        <w:tc>
          <w:tcPr>
            <w:tcW w:w="3686" w:type="dxa"/>
            <w:shd w:val="clear" w:color="auto" w:fill="FFFFFF" w:themeFill="background1"/>
            <w:vAlign w:val="center"/>
          </w:tcPr>
          <w:p w14:paraId="3A80E2AD" w14:textId="05047C59" w:rsidR="009D7016" w:rsidRPr="000217DE" w:rsidRDefault="005D3D61" w:rsidP="00CB1671">
            <w:pPr>
              <w:rPr>
                <w:rFonts w:cs="Arial"/>
                <w:bCs/>
              </w:rPr>
            </w:pPr>
            <w:proofErr w:type="spellStart"/>
            <w:r w:rsidRPr="000217DE">
              <w:rPr>
                <w:rFonts w:cs="Arial"/>
                <w:bCs/>
              </w:rPr>
              <w:t>FLAS_AdditionalBenefits_w_Sublass</w:t>
            </w:r>
            <w:proofErr w:type="spellEnd"/>
            <w:r w:rsidRPr="000217DE">
              <w:rPr>
                <w:rFonts w:cs="Arial"/>
                <w:bCs/>
              </w:rPr>
              <w:t xml:space="preserve"> – 31052023</w:t>
            </w:r>
          </w:p>
        </w:tc>
        <w:bookmarkStart w:id="1976" w:name="_MON_1748947755"/>
        <w:bookmarkEnd w:id="1976"/>
        <w:tc>
          <w:tcPr>
            <w:tcW w:w="2232" w:type="dxa"/>
            <w:shd w:val="clear" w:color="auto" w:fill="FFFFFF" w:themeFill="background1"/>
          </w:tcPr>
          <w:p w14:paraId="7D84C961" w14:textId="65C8AFD5" w:rsidR="009D7016" w:rsidRPr="000217DE" w:rsidRDefault="00112400" w:rsidP="00CB1671">
            <w:pPr>
              <w:jc w:val="center"/>
              <w:rPr>
                <w:rFonts w:cs="Arial"/>
                <w:bCs/>
              </w:rPr>
            </w:pPr>
            <w:del w:id="1977" w:author="Sampathkumar Chinnaswamy" w:date="2023-06-27T11:34:00Z">
              <w:r w:rsidDel="00112400">
                <w:rPr>
                  <w:rFonts w:cs="Arial"/>
                  <w:bCs/>
                </w:rPr>
                <w:object w:dxaOrig="1534" w:dyaOrig="997" w14:anchorId="0913E563">
                  <v:shape id="_x0000_i1027" type="#_x0000_t75" style="width:76.5pt;height:50.25pt" o:ole="">
                    <v:imagedata r:id="rId60" o:title=""/>
                  </v:shape>
                  <o:OLEObject Type="Embed" ProgID="Excel.Sheet.12" ShapeID="_x0000_i1027" DrawAspect="Icon" ObjectID="_1751887138" r:id="rId61"/>
                </w:object>
              </w:r>
            </w:del>
            <w:bookmarkStart w:id="1978" w:name="_MON_1749371026"/>
            <w:bookmarkEnd w:id="1978"/>
            <w:ins w:id="1979" w:author="Sampathkumar Chinnaswamy" w:date="2023-06-27T11:35:00Z">
              <w:r>
                <w:rPr>
                  <w:rFonts w:cs="Arial"/>
                  <w:bCs/>
                </w:rPr>
                <w:object w:dxaOrig="1534" w:dyaOrig="997" w14:anchorId="0608CFA0">
                  <v:shape id="_x0000_i1028" type="#_x0000_t75" style="width:77.25pt;height:50.25pt" o:ole="">
                    <v:imagedata r:id="rId62" o:title=""/>
                  </v:shape>
                  <o:OLEObject Type="Embed" ProgID="Excel.Sheet.12" ShapeID="_x0000_i1028" DrawAspect="Icon" ObjectID="_1751887139" r:id="rId63"/>
                </w:object>
              </w:r>
            </w:ins>
          </w:p>
        </w:tc>
      </w:tr>
      <w:tr w:rsidR="006871CE" w:rsidRPr="000217DE" w14:paraId="017E194F" w14:textId="77777777" w:rsidTr="00CB1671">
        <w:trPr>
          <w:trHeight w:val="422"/>
        </w:trPr>
        <w:tc>
          <w:tcPr>
            <w:tcW w:w="798" w:type="dxa"/>
            <w:shd w:val="clear" w:color="auto" w:fill="FFFFFF" w:themeFill="background1"/>
            <w:vAlign w:val="center"/>
          </w:tcPr>
          <w:p w14:paraId="79C37F6F" w14:textId="77777777" w:rsidR="006871CE" w:rsidRPr="000217DE" w:rsidRDefault="006871CE" w:rsidP="00AE6579">
            <w:pPr>
              <w:numPr>
                <w:ilvl w:val="0"/>
                <w:numId w:val="1"/>
              </w:numPr>
              <w:rPr>
                <w:rFonts w:cs="Arial"/>
                <w:bCs/>
              </w:rPr>
            </w:pPr>
          </w:p>
        </w:tc>
        <w:tc>
          <w:tcPr>
            <w:tcW w:w="3693" w:type="dxa"/>
            <w:shd w:val="clear" w:color="auto" w:fill="FFFFFF" w:themeFill="background1"/>
            <w:vAlign w:val="center"/>
          </w:tcPr>
          <w:p w14:paraId="5BFCC7D9" w14:textId="01424E85" w:rsidR="006871CE" w:rsidRPr="000217DE" w:rsidRDefault="004B0C4E" w:rsidP="00CB1671">
            <w:bookmarkStart w:id="1980" w:name="MinimumPremium_AgentCommissionPercentage"/>
            <w:del w:id="1981" w:author="Sampathkumar Chinnaswamy" w:date="2023-06-30T17:30:00Z">
              <w:r w:rsidRPr="000217DE" w:rsidDel="00042B62">
                <w:delText xml:space="preserve">Minimum </w:delText>
              </w:r>
              <w:r w:rsidR="004F0F98" w:rsidDel="00042B62">
                <w:delText>Contribution</w:delText>
              </w:r>
              <w:r w:rsidRPr="000217DE" w:rsidDel="00042B62">
                <w:delText xml:space="preserve"> and </w:delText>
              </w:r>
            </w:del>
            <w:r w:rsidRPr="000217DE">
              <w:t>Agent Commission Percentage</w:t>
            </w:r>
            <w:bookmarkEnd w:id="1980"/>
          </w:p>
        </w:tc>
        <w:tc>
          <w:tcPr>
            <w:tcW w:w="3686" w:type="dxa"/>
            <w:shd w:val="clear" w:color="auto" w:fill="FFFFFF" w:themeFill="background1"/>
            <w:vAlign w:val="center"/>
          </w:tcPr>
          <w:p w14:paraId="0B8BB9DC" w14:textId="63A9441E" w:rsidR="006871CE" w:rsidRPr="000217DE" w:rsidRDefault="00042B62" w:rsidP="00CB1671">
            <w:pPr>
              <w:rPr>
                <w:rFonts w:cs="Arial"/>
                <w:bCs/>
              </w:rPr>
            </w:pPr>
            <w:ins w:id="1982" w:author="Sampathkumar Chinnaswamy" w:date="2023-06-30T17:34:00Z">
              <w:r w:rsidRPr="00042B62">
                <w:rPr>
                  <w:rFonts w:cs="Arial"/>
                  <w:bCs/>
                </w:rPr>
                <w:t>Min Contribution &amp; Comm ver1.6 (Circular Commission) - 29 May 2023</w:t>
              </w:r>
            </w:ins>
            <w:del w:id="1983" w:author="Sampathkumar Chinnaswamy" w:date="2023-06-28T12:17:00Z">
              <w:r w:rsidR="004B0C4E" w:rsidRPr="000217DE" w:rsidDel="00E33754">
                <w:rPr>
                  <w:rFonts w:cs="Arial"/>
                  <w:bCs/>
                </w:rPr>
                <w:delText xml:space="preserve">Min Contribution &amp; Comm ver1.6 (Circular Commission) </w:delText>
              </w:r>
              <w:r w:rsidR="00526B25" w:rsidDel="00E33754">
                <w:rPr>
                  <w:rFonts w:cs="Arial"/>
                  <w:bCs/>
                </w:rPr>
                <w:delText>–</w:delText>
              </w:r>
              <w:r w:rsidR="004B0C4E" w:rsidRPr="000217DE" w:rsidDel="00E33754">
                <w:rPr>
                  <w:rFonts w:cs="Arial"/>
                  <w:bCs/>
                </w:rPr>
                <w:delText xml:space="preserve"> 29 May 2023</w:delText>
              </w:r>
            </w:del>
          </w:p>
        </w:tc>
        <w:tc>
          <w:tcPr>
            <w:tcW w:w="2232" w:type="dxa"/>
            <w:shd w:val="clear" w:color="auto" w:fill="FFFFFF" w:themeFill="background1"/>
          </w:tcPr>
          <w:p w14:paraId="0A65E13A" w14:textId="06FD5BE5" w:rsidR="006871CE" w:rsidRPr="000217DE" w:rsidRDefault="00042B62" w:rsidP="00CB1671">
            <w:pPr>
              <w:jc w:val="center"/>
              <w:rPr>
                <w:rFonts w:cs="Arial"/>
                <w:bCs/>
              </w:rPr>
            </w:pPr>
            <w:ins w:id="1984" w:author="Sampathkumar Chinnaswamy" w:date="2023-06-30T17:35:00Z">
              <w:r>
                <w:rPr>
                  <w:rFonts w:cs="Arial"/>
                  <w:bCs/>
                </w:rPr>
                <w:object w:dxaOrig="1534" w:dyaOrig="997" w14:anchorId="6FA71ECB">
                  <v:shape id="_x0000_i1029" type="#_x0000_t75" style="width:77.25pt;height:50.25pt" o:ole="">
                    <v:imagedata r:id="rId64" o:title=""/>
                  </v:shape>
                  <o:OLEObject Type="Embed" ProgID="Package" ShapeID="_x0000_i1029" DrawAspect="Icon" ObjectID="_1751887140" r:id="rId65"/>
                </w:object>
              </w:r>
            </w:ins>
            <w:del w:id="1985" w:author="Sampathkumar Chinnaswamy" w:date="2023-06-28T12:17:00Z">
              <w:r w:rsidR="003873EA" w:rsidRPr="000217DE" w:rsidDel="00E33754">
                <w:rPr>
                  <w:rFonts w:cs="Arial"/>
                  <w:bCs/>
                </w:rPr>
                <w:object w:dxaOrig="1534" w:dyaOrig="997" w14:anchorId="6AB6F2EA">
                  <v:shape id="_x0000_i1030" type="#_x0000_t75" style="width:76.5pt;height:50.25pt" o:ole="">
                    <v:imagedata r:id="rId66" o:title=""/>
                  </v:shape>
                  <o:OLEObject Type="Embed" ProgID="Package" ShapeID="_x0000_i1030" DrawAspect="Icon" ObjectID="_1751887141" r:id="rId67"/>
                </w:object>
              </w:r>
            </w:del>
          </w:p>
        </w:tc>
      </w:tr>
      <w:tr w:rsidR="00812C13" w:rsidRPr="000217DE" w14:paraId="61B8819D" w14:textId="77777777" w:rsidTr="00CB1671">
        <w:trPr>
          <w:trHeight w:val="422"/>
        </w:trPr>
        <w:tc>
          <w:tcPr>
            <w:tcW w:w="798" w:type="dxa"/>
            <w:shd w:val="clear" w:color="auto" w:fill="FFFFFF" w:themeFill="background1"/>
            <w:vAlign w:val="center"/>
          </w:tcPr>
          <w:p w14:paraId="0446BA13" w14:textId="77777777" w:rsidR="00812C13" w:rsidRPr="000217DE" w:rsidRDefault="00812C13" w:rsidP="00AE6579">
            <w:pPr>
              <w:numPr>
                <w:ilvl w:val="0"/>
                <w:numId w:val="1"/>
              </w:numPr>
              <w:rPr>
                <w:rFonts w:cs="Arial"/>
                <w:bCs/>
              </w:rPr>
            </w:pPr>
          </w:p>
        </w:tc>
        <w:tc>
          <w:tcPr>
            <w:tcW w:w="3693" w:type="dxa"/>
            <w:shd w:val="clear" w:color="auto" w:fill="FFFFFF" w:themeFill="background1"/>
            <w:vAlign w:val="center"/>
          </w:tcPr>
          <w:p w14:paraId="285D2C77" w14:textId="18C525FF" w:rsidR="00812C13" w:rsidRPr="000217DE" w:rsidRDefault="007C13A6" w:rsidP="00CB1671">
            <w:bookmarkStart w:id="1986" w:name="StampDutywaiverCircular"/>
            <w:r w:rsidRPr="000217DE">
              <w:t>Stamp Duty waiver Circular</w:t>
            </w:r>
            <w:bookmarkEnd w:id="1986"/>
          </w:p>
        </w:tc>
        <w:tc>
          <w:tcPr>
            <w:tcW w:w="3686" w:type="dxa"/>
            <w:shd w:val="clear" w:color="auto" w:fill="FFFFFF" w:themeFill="background1"/>
            <w:vAlign w:val="center"/>
          </w:tcPr>
          <w:p w14:paraId="197FA899" w14:textId="3AC0CEB7" w:rsidR="00CB4FA1" w:rsidRPr="000217DE" w:rsidRDefault="007C13A6" w:rsidP="00CB1671">
            <w:pPr>
              <w:rPr>
                <w:rFonts w:cs="Arial"/>
                <w:bCs/>
              </w:rPr>
            </w:pPr>
            <w:r w:rsidRPr="000217DE">
              <w:rPr>
                <w:rFonts w:cs="Arial"/>
                <w:bCs/>
              </w:rPr>
              <w:t xml:space="preserve">OC-GUW 008_09_2022_General </w:t>
            </w:r>
            <w:proofErr w:type="spellStart"/>
            <w:r w:rsidRPr="000217DE">
              <w:rPr>
                <w:rFonts w:cs="Arial"/>
                <w:bCs/>
              </w:rPr>
              <w:t>Underwriting_waiver</w:t>
            </w:r>
            <w:proofErr w:type="spellEnd"/>
            <w:r w:rsidRPr="000217DE">
              <w:rPr>
                <w:rFonts w:cs="Arial"/>
                <w:bCs/>
              </w:rPr>
              <w:t xml:space="preserve"> Stamp Duty_ v02</w:t>
            </w:r>
          </w:p>
        </w:tc>
        <w:bookmarkStart w:id="1987" w:name="_MON_1747387406"/>
        <w:bookmarkEnd w:id="1987"/>
        <w:tc>
          <w:tcPr>
            <w:tcW w:w="2232" w:type="dxa"/>
            <w:shd w:val="clear" w:color="auto" w:fill="FFFFFF" w:themeFill="background1"/>
          </w:tcPr>
          <w:p w14:paraId="5173C77A" w14:textId="720D42D7" w:rsidR="00812C13" w:rsidRPr="000217DE" w:rsidRDefault="004C3375" w:rsidP="00CB1671">
            <w:pPr>
              <w:jc w:val="center"/>
              <w:rPr>
                <w:rFonts w:cs="Arial"/>
                <w:bCs/>
              </w:rPr>
            </w:pPr>
            <w:r w:rsidRPr="000217DE">
              <w:rPr>
                <w:rFonts w:cs="Arial"/>
                <w:bCs/>
              </w:rPr>
              <w:object w:dxaOrig="1534" w:dyaOrig="997" w14:anchorId="11C71967">
                <v:shape id="_x0000_i1031" type="#_x0000_t75" style="width:76.5pt;height:50.25pt" o:ole="">
                  <v:imagedata r:id="rId68" o:title=""/>
                </v:shape>
                <o:OLEObject Type="Embed" ProgID="Word.Document.8" ShapeID="_x0000_i1031" DrawAspect="Icon" ObjectID="_1751887142" r:id="rId69">
                  <o:FieldCodes>\s</o:FieldCodes>
                </o:OLEObject>
              </w:object>
            </w:r>
          </w:p>
        </w:tc>
      </w:tr>
      <w:tr w:rsidR="003C414D" w:rsidRPr="000217DE" w14:paraId="04E9ECD8" w14:textId="77777777" w:rsidTr="00CB1671">
        <w:trPr>
          <w:trHeight w:val="422"/>
        </w:trPr>
        <w:tc>
          <w:tcPr>
            <w:tcW w:w="798" w:type="dxa"/>
            <w:shd w:val="clear" w:color="auto" w:fill="FFFFFF" w:themeFill="background1"/>
            <w:vAlign w:val="center"/>
          </w:tcPr>
          <w:p w14:paraId="1275DA12" w14:textId="77777777" w:rsidR="003C414D" w:rsidRPr="000217DE" w:rsidRDefault="003C414D" w:rsidP="00AE6579">
            <w:pPr>
              <w:numPr>
                <w:ilvl w:val="0"/>
                <w:numId w:val="1"/>
              </w:numPr>
              <w:rPr>
                <w:rFonts w:cs="Arial"/>
                <w:bCs/>
              </w:rPr>
            </w:pPr>
          </w:p>
        </w:tc>
        <w:tc>
          <w:tcPr>
            <w:tcW w:w="3693" w:type="dxa"/>
            <w:shd w:val="clear" w:color="auto" w:fill="FFFFFF" w:themeFill="background1"/>
            <w:vAlign w:val="center"/>
          </w:tcPr>
          <w:p w14:paraId="4E3BA73A" w14:textId="3A0826D3" w:rsidR="003C414D" w:rsidRPr="000217DE" w:rsidRDefault="003C414D" w:rsidP="00CB1671">
            <w:bookmarkStart w:id="1988" w:name="AgentRules_RiskTypeandTariffLoading"/>
            <w:r w:rsidRPr="000217DE">
              <w:t xml:space="preserve">Agent Rules – </w:t>
            </w:r>
            <w:r w:rsidR="005E6CC7" w:rsidRPr="000217DE">
              <w:t>(Risk</w:t>
            </w:r>
            <w:r w:rsidRPr="000217DE">
              <w:t xml:space="preserve"> Type and Tariff Loading %)</w:t>
            </w:r>
            <w:bookmarkEnd w:id="1988"/>
          </w:p>
        </w:tc>
        <w:tc>
          <w:tcPr>
            <w:tcW w:w="3686" w:type="dxa"/>
            <w:shd w:val="clear" w:color="auto" w:fill="FFFFFF" w:themeFill="background1"/>
            <w:vAlign w:val="center"/>
          </w:tcPr>
          <w:p w14:paraId="618B28DF" w14:textId="4DF9AEB7" w:rsidR="003C414D" w:rsidRPr="000217DE" w:rsidRDefault="003C414D" w:rsidP="00CB1671">
            <w:pPr>
              <w:rPr>
                <w:rFonts w:cs="Arial"/>
                <w:bCs/>
              </w:rPr>
            </w:pPr>
            <w:r w:rsidRPr="000217DE">
              <w:rPr>
                <w:rFonts w:cs="Arial"/>
                <w:bCs/>
              </w:rPr>
              <w:t>FLAS PRODUCTION RUW SET-UP (ALL UWSET GROUP) FOR PC &amp; MC (EXTRACTED AS AT 5-5-2023)</w:t>
            </w:r>
          </w:p>
        </w:tc>
        <w:bookmarkStart w:id="1989" w:name="_MON_1747412857"/>
        <w:bookmarkEnd w:id="1989"/>
        <w:tc>
          <w:tcPr>
            <w:tcW w:w="2232" w:type="dxa"/>
            <w:shd w:val="clear" w:color="auto" w:fill="FFFFFF" w:themeFill="background1"/>
          </w:tcPr>
          <w:p w14:paraId="32ABD3D2" w14:textId="02F41A11" w:rsidR="003C414D" w:rsidRPr="000217DE" w:rsidRDefault="007F3B0E" w:rsidP="00CB1671">
            <w:pPr>
              <w:jc w:val="center"/>
              <w:rPr>
                <w:rFonts w:cs="Arial"/>
                <w:bCs/>
              </w:rPr>
            </w:pPr>
            <w:r w:rsidRPr="000217DE">
              <w:rPr>
                <w:rFonts w:cs="Arial"/>
                <w:bCs/>
              </w:rPr>
              <w:object w:dxaOrig="1534" w:dyaOrig="997" w14:anchorId="74456B30">
                <v:shape id="_x0000_i1032" type="#_x0000_t75" style="width:76.5pt;height:50.25pt" o:ole="">
                  <v:imagedata r:id="rId70" o:title=""/>
                </v:shape>
                <o:OLEObject Type="Embed" ProgID="Excel.Sheet.12" ShapeID="_x0000_i1032" DrawAspect="Icon" ObjectID="_1751887143" r:id="rId71"/>
              </w:object>
            </w:r>
          </w:p>
        </w:tc>
      </w:tr>
      <w:tr w:rsidR="00526B25" w:rsidRPr="000217DE" w14:paraId="08278497" w14:textId="77777777" w:rsidTr="00CB1671">
        <w:trPr>
          <w:trHeight w:val="422"/>
        </w:trPr>
        <w:tc>
          <w:tcPr>
            <w:tcW w:w="798" w:type="dxa"/>
            <w:shd w:val="clear" w:color="auto" w:fill="FFFFFF" w:themeFill="background1"/>
            <w:vAlign w:val="center"/>
          </w:tcPr>
          <w:p w14:paraId="61863740" w14:textId="77777777" w:rsidR="00526B25" w:rsidRPr="000217DE" w:rsidRDefault="00526B25" w:rsidP="00AE6579">
            <w:pPr>
              <w:numPr>
                <w:ilvl w:val="0"/>
                <w:numId w:val="1"/>
              </w:numPr>
              <w:rPr>
                <w:rFonts w:cs="Arial"/>
                <w:bCs/>
              </w:rPr>
            </w:pPr>
          </w:p>
        </w:tc>
        <w:tc>
          <w:tcPr>
            <w:tcW w:w="3693" w:type="dxa"/>
            <w:shd w:val="clear" w:color="auto" w:fill="FFFFFF" w:themeFill="background1"/>
            <w:vAlign w:val="center"/>
          </w:tcPr>
          <w:p w14:paraId="75027F91" w14:textId="3B990FD2" w:rsidR="00526B25" w:rsidRPr="000217DE" w:rsidRDefault="00526B25" w:rsidP="00CB1671">
            <w:r>
              <w:t xml:space="preserve">Pricing Serial Number generation </w:t>
            </w:r>
          </w:p>
        </w:tc>
        <w:tc>
          <w:tcPr>
            <w:tcW w:w="3686" w:type="dxa"/>
            <w:shd w:val="clear" w:color="auto" w:fill="FFFFFF" w:themeFill="background1"/>
            <w:vAlign w:val="center"/>
          </w:tcPr>
          <w:p w14:paraId="7BE4DE66" w14:textId="18742AC2" w:rsidR="00526B25" w:rsidRPr="000217DE" w:rsidRDefault="00526B25" w:rsidP="00CB1671">
            <w:pPr>
              <w:rPr>
                <w:rFonts w:cs="Arial"/>
                <w:bCs/>
              </w:rPr>
            </w:pPr>
            <w:proofErr w:type="spellStart"/>
            <w:r w:rsidRPr="00526B25">
              <w:rPr>
                <w:rFonts w:cs="Arial"/>
                <w:bCs/>
              </w:rPr>
              <w:t>Motor_Pricing</w:t>
            </w:r>
            <w:proofErr w:type="spellEnd"/>
            <w:r w:rsidRPr="00526B25">
              <w:rPr>
                <w:rFonts w:cs="Arial"/>
                <w:bCs/>
              </w:rPr>
              <w:t xml:space="preserve"> Serial Number_12Jun2023</w:t>
            </w:r>
          </w:p>
        </w:tc>
        <w:tc>
          <w:tcPr>
            <w:tcW w:w="2232" w:type="dxa"/>
            <w:shd w:val="clear" w:color="auto" w:fill="FFFFFF" w:themeFill="background1"/>
          </w:tcPr>
          <w:p w14:paraId="1634F1A8" w14:textId="0087F392" w:rsidR="00526B25" w:rsidRPr="000217DE" w:rsidRDefault="00243DEF" w:rsidP="00CB1671">
            <w:pPr>
              <w:jc w:val="center"/>
              <w:rPr>
                <w:rFonts w:cs="Arial"/>
                <w:bCs/>
              </w:rPr>
            </w:pPr>
            <w:r>
              <w:rPr>
                <w:rFonts w:cs="Arial"/>
                <w:bCs/>
              </w:rPr>
              <w:object w:dxaOrig="1534" w:dyaOrig="997" w14:anchorId="7A97EB8C">
                <v:shape id="_x0000_i1033" type="#_x0000_t75" style="width:76.5pt;height:50.25pt" o:ole="">
                  <v:imagedata r:id="rId72" o:title=""/>
                </v:shape>
                <o:OLEObject Type="Embed" ProgID="Excel.Sheet.12" ShapeID="_x0000_i1033" DrawAspect="Icon" ObjectID="_1751887144" r:id="rId73"/>
              </w:object>
            </w:r>
          </w:p>
        </w:tc>
      </w:tr>
      <w:tr w:rsidR="00A61975" w:rsidRPr="000217DE" w14:paraId="066426C0" w14:textId="77777777" w:rsidTr="00CB1671">
        <w:trPr>
          <w:trHeight w:val="422"/>
        </w:trPr>
        <w:tc>
          <w:tcPr>
            <w:tcW w:w="798" w:type="dxa"/>
            <w:shd w:val="clear" w:color="auto" w:fill="FFFFFF" w:themeFill="background1"/>
            <w:vAlign w:val="center"/>
          </w:tcPr>
          <w:p w14:paraId="44CD07DD" w14:textId="77777777" w:rsidR="00A61975" w:rsidRPr="000217DE" w:rsidRDefault="00A61975" w:rsidP="00AE6579">
            <w:pPr>
              <w:numPr>
                <w:ilvl w:val="0"/>
                <w:numId w:val="1"/>
              </w:numPr>
              <w:rPr>
                <w:rFonts w:cs="Arial"/>
                <w:bCs/>
              </w:rPr>
            </w:pPr>
          </w:p>
        </w:tc>
        <w:tc>
          <w:tcPr>
            <w:tcW w:w="3693" w:type="dxa"/>
            <w:shd w:val="clear" w:color="auto" w:fill="FFFFFF" w:themeFill="background1"/>
            <w:vAlign w:val="center"/>
          </w:tcPr>
          <w:p w14:paraId="08B37B8F" w14:textId="2B40E231" w:rsidR="00A61975" w:rsidRPr="000217DE" w:rsidRDefault="00CB1671" w:rsidP="00CB1671">
            <w:bookmarkStart w:id="1990" w:name="MotorVehicleTypeMaster"/>
            <w:r>
              <w:t>Motor Vehicle Type Master</w:t>
            </w:r>
            <w:bookmarkEnd w:id="1990"/>
          </w:p>
        </w:tc>
        <w:tc>
          <w:tcPr>
            <w:tcW w:w="3686" w:type="dxa"/>
            <w:shd w:val="clear" w:color="auto" w:fill="FFFFFF" w:themeFill="background1"/>
            <w:vAlign w:val="center"/>
          </w:tcPr>
          <w:p w14:paraId="6897E15B" w14:textId="6BDA40C1" w:rsidR="00A61975" w:rsidRPr="000217DE" w:rsidRDefault="00CB1671" w:rsidP="00CB1671">
            <w:pPr>
              <w:rPr>
                <w:rFonts w:cs="Arial"/>
                <w:bCs/>
              </w:rPr>
            </w:pPr>
            <w:proofErr w:type="spellStart"/>
            <w:r w:rsidRPr="00CB1671">
              <w:rPr>
                <w:rFonts w:cs="Arial"/>
                <w:bCs/>
              </w:rPr>
              <w:t>VehTypeCode</w:t>
            </w:r>
            <w:proofErr w:type="spellEnd"/>
          </w:p>
        </w:tc>
        <w:bookmarkStart w:id="1991" w:name="_MON_1748877243"/>
        <w:bookmarkEnd w:id="1991"/>
        <w:tc>
          <w:tcPr>
            <w:tcW w:w="2232" w:type="dxa"/>
            <w:shd w:val="clear" w:color="auto" w:fill="FFFFFF" w:themeFill="background1"/>
          </w:tcPr>
          <w:p w14:paraId="25AD5A0B" w14:textId="77777777" w:rsidR="00A61975" w:rsidRPr="000217DE" w:rsidRDefault="00D164CF" w:rsidP="00CB1671">
            <w:pPr>
              <w:jc w:val="center"/>
              <w:rPr>
                <w:rFonts w:cs="Arial"/>
                <w:bCs/>
              </w:rPr>
            </w:pPr>
            <w:r>
              <w:rPr>
                <w:rFonts w:cs="Arial"/>
                <w:bCs/>
              </w:rPr>
              <w:object w:dxaOrig="1534" w:dyaOrig="997" w14:anchorId="4A831701">
                <v:shape id="_x0000_i1034" type="#_x0000_t75" style="width:76.5pt;height:50.25pt" o:ole="">
                  <v:imagedata r:id="rId74" o:title=""/>
                </v:shape>
                <o:OLEObject Type="Embed" ProgID="Excel.Sheet.12" ShapeID="_x0000_i1034" DrawAspect="Icon" ObjectID="_1751887145" r:id="rId75"/>
              </w:object>
            </w:r>
          </w:p>
        </w:tc>
      </w:tr>
      <w:tr w:rsidR="00CB1671" w:rsidRPr="00DC224D" w14:paraId="63BA85E6" w14:textId="77777777" w:rsidTr="00CB1671">
        <w:trPr>
          <w:trHeight w:val="422"/>
        </w:trPr>
        <w:tc>
          <w:tcPr>
            <w:tcW w:w="798" w:type="dxa"/>
            <w:shd w:val="clear" w:color="auto" w:fill="FFFFFF" w:themeFill="background1"/>
            <w:vAlign w:val="center"/>
          </w:tcPr>
          <w:p w14:paraId="483BAF49" w14:textId="77777777" w:rsidR="00CB1671" w:rsidRPr="000217DE" w:rsidRDefault="00CB1671" w:rsidP="00AE6579">
            <w:pPr>
              <w:numPr>
                <w:ilvl w:val="0"/>
                <w:numId w:val="1"/>
              </w:numPr>
              <w:rPr>
                <w:rFonts w:cs="Arial"/>
                <w:bCs/>
              </w:rPr>
            </w:pPr>
          </w:p>
        </w:tc>
        <w:tc>
          <w:tcPr>
            <w:tcW w:w="3693" w:type="dxa"/>
            <w:shd w:val="clear" w:color="auto" w:fill="FFFFFF" w:themeFill="background1"/>
            <w:vAlign w:val="center"/>
          </w:tcPr>
          <w:p w14:paraId="34C06022" w14:textId="5323F4D3" w:rsidR="00CB1671" w:rsidRPr="000217DE" w:rsidRDefault="00CB1671" w:rsidP="00CB1671">
            <w:bookmarkStart w:id="1992" w:name="AgentRulesGroupMapping"/>
            <w:r w:rsidRPr="000217DE">
              <w:t>Agent – Agent Rules Group Mapping</w:t>
            </w:r>
            <w:bookmarkEnd w:id="1992"/>
          </w:p>
        </w:tc>
        <w:tc>
          <w:tcPr>
            <w:tcW w:w="3686" w:type="dxa"/>
            <w:shd w:val="clear" w:color="auto" w:fill="FFFFFF" w:themeFill="background1"/>
            <w:vAlign w:val="center"/>
          </w:tcPr>
          <w:p w14:paraId="5334BF4F" w14:textId="7A435453" w:rsidR="00CB1671" w:rsidRPr="000217DE" w:rsidRDefault="00300DE8" w:rsidP="00CB1671">
            <w:pPr>
              <w:rPr>
                <w:rFonts w:cs="Arial"/>
                <w:bCs/>
              </w:rPr>
            </w:pPr>
            <w:r w:rsidRPr="00300DE8">
              <w:rPr>
                <w:rFonts w:cs="Arial"/>
                <w:bCs/>
              </w:rPr>
              <w:t>Agent tag RUW Code - Item 22</w:t>
            </w:r>
          </w:p>
        </w:tc>
        <w:bookmarkStart w:id="1993" w:name="_MON_1748944138"/>
        <w:bookmarkEnd w:id="1993"/>
        <w:tc>
          <w:tcPr>
            <w:tcW w:w="2232" w:type="dxa"/>
            <w:shd w:val="clear" w:color="auto" w:fill="FFFFFF" w:themeFill="background1"/>
          </w:tcPr>
          <w:p w14:paraId="299C1410" w14:textId="2FB9CD3C" w:rsidR="00CB1671" w:rsidRDefault="006A376B" w:rsidP="00CB1671">
            <w:pPr>
              <w:jc w:val="center"/>
              <w:rPr>
                <w:rFonts w:cs="Arial"/>
                <w:bCs/>
              </w:rPr>
            </w:pPr>
            <w:r>
              <w:rPr>
                <w:rFonts w:cs="Arial"/>
                <w:bCs/>
              </w:rPr>
              <w:object w:dxaOrig="1311" w:dyaOrig="849" w14:anchorId="0406E0E1">
                <v:shape id="_x0000_i1044" type="#_x0000_t75" style="width:65.25pt;height:42.75pt" o:ole="">
                  <v:imagedata r:id="rId76" o:title=""/>
                </v:shape>
                <o:OLEObject Type="Embed" ProgID="Excel.Sheet.12" ShapeID="_x0000_i1044" DrawAspect="Icon" ObjectID="_1751887146" r:id="rId77"/>
              </w:object>
            </w:r>
          </w:p>
        </w:tc>
      </w:tr>
      <w:tr w:rsidR="00CB1671" w:rsidRPr="00DC224D" w14:paraId="668ABB8E" w14:textId="77777777" w:rsidTr="00CB1671">
        <w:trPr>
          <w:trHeight w:val="422"/>
        </w:trPr>
        <w:tc>
          <w:tcPr>
            <w:tcW w:w="798" w:type="dxa"/>
            <w:shd w:val="clear" w:color="auto" w:fill="FFFFFF" w:themeFill="background1"/>
            <w:vAlign w:val="center"/>
          </w:tcPr>
          <w:p w14:paraId="083451CF" w14:textId="77777777" w:rsidR="00CB1671" w:rsidRPr="000217DE" w:rsidRDefault="00CB1671" w:rsidP="00AE6579">
            <w:pPr>
              <w:numPr>
                <w:ilvl w:val="0"/>
                <w:numId w:val="1"/>
              </w:numPr>
              <w:rPr>
                <w:rFonts w:cs="Arial"/>
                <w:bCs/>
              </w:rPr>
            </w:pPr>
          </w:p>
        </w:tc>
        <w:tc>
          <w:tcPr>
            <w:tcW w:w="3693" w:type="dxa"/>
            <w:shd w:val="clear" w:color="auto" w:fill="FFFFFF" w:themeFill="background1"/>
            <w:vAlign w:val="center"/>
          </w:tcPr>
          <w:p w14:paraId="5A331830" w14:textId="75D438A5" w:rsidR="00CB1671" w:rsidRPr="000217DE" w:rsidRDefault="00CB1671" w:rsidP="00CB1671">
            <w:bookmarkStart w:id="1994" w:name="AgentPricingGroupMapping"/>
            <w:r w:rsidRPr="000217DE">
              <w:t>Agent – Agent Pricing Group Mapping</w:t>
            </w:r>
            <w:bookmarkEnd w:id="1994"/>
          </w:p>
        </w:tc>
        <w:tc>
          <w:tcPr>
            <w:tcW w:w="3686" w:type="dxa"/>
            <w:shd w:val="clear" w:color="auto" w:fill="FFFFFF" w:themeFill="background1"/>
            <w:vAlign w:val="center"/>
          </w:tcPr>
          <w:p w14:paraId="7533C6CC" w14:textId="17B6B381" w:rsidR="00CB1671" w:rsidRPr="000217DE" w:rsidRDefault="00CB1671" w:rsidP="00CB1671">
            <w:pPr>
              <w:rPr>
                <w:rFonts w:cs="Arial"/>
                <w:bCs/>
              </w:rPr>
            </w:pPr>
            <w:r w:rsidRPr="000217DE">
              <w:rPr>
                <w:rFonts w:cs="Arial"/>
                <w:bCs/>
              </w:rPr>
              <w:t>TIG</w:t>
            </w:r>
            <w:r w:rsidR="00CC5D1E">
              <w:t xml:space="preserve"> </w:t>
            </w:r>
            <w:r w:rsidR="00CC5D1E" w:rsidRPr="00CC5D1E">
              <w:rPr>
                <w:rFonts w:cs="Arial"/>
                <w:bCs/>
              </w:rPr>
              <w:t xml:space="preserve">Agent tag Pricing Code - Item 21 </w:t>
            </w:r>
            <w:r w:rsidRPr="000217DE">
              <w:rPr>
                <w:rFonts w:cs="Arial"/>
                <w:bCs/>
              </w:rPr>
              <w:t>B to provide</w:t>
            </w:r>
          </w:p>
        </w:tc>
        <w:bookmarkStart w:id="1995" w:name="_MON_1748944159"/>
        <w:bookmarkEnd w:id="1995"/>
        <w:tc>
          <w:tcPr>
            <w:tcW w:w="2232" w:type="dxa"/>
            <w:shd w:val="clear" w:color="auto" w:fill="FFFFFF" w:themeFill="background1"/>
          </w:tcPr>
          <w:p w14:paraId="5E5E6663" w14:textId="77777777" w:rsidR="00CB1671" w:rsidRDefault="00C81DC1" w:rsidP="00CB1671">
            <w:pPr>
              <w:jc w:val="center"/>
              <w:rPr>
                <w:rFonts w:cs="Arial"/>
                <w:bCs/>
              </w:rPr>
            </w:pPr>
            <w:r>
              <w:rPr>
                <w:rFonts w:cs="Arial"/>
                <w:bCs/>
              </w:rPr>
              <w:object w:dxaOrig="1534" w:dyaOrig="997" w14:anchorId="50FF3A65">
                <v:shape id="_x0000_i1036" type="#_x0000_t75" style="width:76.5pt;height:50.25pt" o:ole="">
                  <v:imagedata r:id="rId78" o:title=""/>
                </v:shape>
                <o:OLEObject Type="Embed" ProgID="Excel.Sheet.12" ShapeID="_x0000_i1036" DrawAspect="Icon" ObjectID="_1751887147" r:id="rId79"/>
              </w:object>
            </w:r>
          </w:p>
        </w:tc>
      </w:tr>
      <w:tr w:rsidR="00315EFB" w:rsidRPr="00DC224D" w14:paraId="50644322" w14:textId="77777777" w:rsidTr="00CB1671">
        <w:trPr>
          <w:trHeight w:val="422"/>
        </w:trPr>
        <w:tc>
          <w:tcPr>
            <w:tcW w:w="798" w:type="dxa"/>
            <w:shd w:val="clear" w:color="auto" w:fill="FFFFFF" w:themeFill="background1"/>
            <w:vAlign w:val="center"/>
          </w:tcPr>
          <w:p w14:paraId="57DE7A33" w14:textId="77777777" w:rsidR="00315EFB" w:rsidRPr="000217DE" w:rsidRDefault="00315EFB" w:rsidP="00AE6579">
            <w:pPr>
              <w:numPr>
                <w:ilvl w:val="0"/>
                <w:numId w:val="1"/>
              </w:numPr>
              <w:rPr>
                <w:rFonts w:cs="Arial"/>
                <w:bCs/>
              </w:rPr>
            </w:pPr>
          </w:p>
        </w:tc>
        <w:tc>
          <w:tcPr>
            <w:tcW w:w="3693" w:type="dxa"/>
            <w:shd w:val="clear" w:color="auto" w:fill="FFFFFF" w:themeFill="background1"/>
            <w:vAlign w:val="center"/>
          </w:tcPr>
          <w:p w14:paraId="0D02D863" w14:textId="5551AF44" w:rsidR="00315EFB" w:rsidRPr="000217DE" w:rsidRDefault="002D6667" w:rsidP="00CB1671">
            <w:r>
              <w:t>Make, Model and Segment Setup</w:t>
            </w:r>
          </w:p>
        </w:tc>
        <w:tc>
          <w:tcPr>
            <w:tcW w:w="3686" w:type="dxa"/>
            <w:shd w:val="clear" w:color="auto" w:fill="FFFFFF" w:themeFill="background1"/>
            <w:vAlign w:val="center"/>
          </w:tcPr>
          <w:p w14:paraId="413409FC" w14:textId="793E3831" w:rsidR="00315EFB" w:rsidRPr="000217DE" w:rsidRDefault="006C35ED" w:rsidP="00CB1671">
            <w:pPr>
              <w:rPr>
                <w:rFonts w:cs="Arial"/>
                <w:bCs/>
              </w:rPr>
            </w:pPr>
            <w:r w:rsidRPr="006C35ED">
              <w:rPr>
                <w:rFonts w:cs="Arial"/>
                <w:bCs/>
              </w:rPr>
              <w:t>Make Model List_12Jun2023</w:t>
            </w:r>
          </w:p>
        </w:tc>
        <w:tc>
          <w:tcPr>
            <w:tcW w:w="2232" w:type="dxa"/>
            <w:shd w:val="clear" w:color="auto" w:fill="FFFFFF" w:themeFill="background1"/>
          </w:tcPr>
          <w:p w14:paraId="046FCEFC" w14:textId="77777777" w:rsidR="00315EFB" w:rsidRDefault="002D6667" w:rsidP="00CB1671">
            <w:pPr>
              <w:jc w:val="center"/>
              <w:rPr>
                <w:rFonts w:cs="Arial"/>
                <w:bCs/>
              </w:rPr>
            </w:pPr>
            <w:r>
              <w:rPr>
                <w:rFonts w:cs="Arial"/>
                <w:bCs/>
              </w:rPr>
              <w:object w:dxaOrig="1534" w:dyaOrig="997" w14:anchorId="56BC0C84">
                <v:shape id="_x0000_i1037" type="#_x0000_t75" style="width:76.5pt;height:50.25pt" o:ole="">
                  <v:imagedata r:id="rId80" o:title=""/>
                </v:shape>
                <o:OLEObject Type="Embed" ProgID="Excel.Sheet.12" ShapeID="_x0000_i1037" DrawAspect="Icon" ObjectID="_1751887148" r:id="rId81"/>
              </w:object>
            </w:r>
          </w:p>
        </w:tc>
      </w:tr>
      <w:tr w:rsidR="00A24334" w:rsidRPr="00DC224D" w14:paraId="50AD567B" w14:textId="77777777" w:rsidTr="00CB1671">
        <w:trPr>
          <w:trHeight w:val="422"/>
        </w:trPr>
        <w:tc>
          <w:tcPr>
            <w:tcW w:w="798" w:type="dxa"/>
            <w:shd w:val="clear" w:color="auto" w:fill="FFFFFF" w:themeFill="background1"/>
            <w:vAlign w:val="center"/>
          </w:tcPr>
          <w:p w14:paraId="0507817E" w14:textId="77777777" w:rsidR="00A24334" w:rsidRPr="000217DE" w:rsidRDefault="00A24334" w:rsidP="00AE6579">
            <w:pPr>
              <w:numPr>
                <w:ilvl w:val="0"/>
                <w:numId w:val="1"/>
              </w:numPr>
              <w:rPr>
                <w:rFonts w:cs="Arial"/>
                <w:bCs/>
              </w:rPr>
            </w:pPr>
          </w:p>
        </w:tc>
        <w:tc>
          <w:tcPr>
            <w:tcW w:w="3693" w:type="dxa"/>
            <w:shd w:val="clear" w:color="auto" w:fill="FFFFFF" w:themeFill="background1"/>
            <w:vAlign w:val="center"/>
          </w:tcPr>
          <w:p w14:paraId="0BFF7DF1" w14:textId="1DD9267D" w:rsidR="00941789" w:rsidRPr="00941789" w:rsidRDefault="00941789" w:rsidP="00CB1671">
            <w:bookmarkStart w:id="1996" w:name="ExcessforTariffVehicleTypes"/>
            <w:r w:rsidRPr="00941789">
              <w:rPr>
                <w:rStyle w:val="Hyperlink"/>
                <w:color w:val="auto"/>
                <w:u w:val="none"/>
              </w:rPr>
              <w:t>Excess for Tariff Vehicle Types</w:t>
            </w:r>
            <w:bookmarkEnd w:id="1996"/>
          </w:p>
        </w:tc>
        <w:tc>
          <w:tcPr>
            <w:tcW w:w="3686" w:type="dxa"/>
            <w:shd w:val="clear" w:color="auto" w:fill="FFFFFF" w:themeFill="background1"/>
            <w:vAlign w:val="center"/>
          </w:tcPr>
          <w:p w14:paraId="638F3EBF" w14:textId="4FFFB71E" w:rsidR="00A24334" w:rsidRPr="000217DE" w:rsidRDefault="00941789" w:rsidP="00CB1671">
            <w:pPr>
              <w:rPr>
                <w:rFonts w:cs="Arial"/>
                <w:bCs/>
              </w:rPr>
            </w:pPr>
            <w:r w:rsidRPr="00941789">
              <w:rPr>
                <w:rFonts w:cs="Arial"/>
                <w:bCs/>
              </w:rPr>
              <w:t>Excess (Tariff Sub classes - ALL UWSET Group)</w:t>
            </w:r>
          </w:p>
        </w:tc>
        <w:tc>
          <w:tcPr>
            <w:tcW w:w="2232" w:type="dxa"/>
            <w:shd w:val="clear" w:color="auto" w:fill="FFFFFF" w:themeFill="background1"/>
          </w:tcPr>
          <w:p w14:paraId="09670812" w14:textId="77777777" w:rsidR="00A24334" w:rsidRDefault="00941789" w:rsidP="00CB1671">
            <w:pPr>
              <w:jc w:val="center"/>
              <w:rPr>
                <w:rFonts w:cs="Arial"/>
                <w:bCs/>
              </w:rPr>
            </w:pPr>
            <w:r>
              <w:rPr>
                <w:rFonts w:cs="Arial"/>
                <w:bCs/>
              </w:rPr>
              <w:object w:dxaOrig="1534" w:dyaOrig="997" w14:anchorId="52ACBB9D">
                <v:shape id="_x0000_i1038" type="#_x0000_t75" style="width:77.25pt;height:50.25pt" o:ole="">
                  <v:imagedata r:id="rId82" o:title=""/>
                </v:shape>
                <o:OLEObject Type="Embed" ProgID="Excel.Sheet.12" ShapeID="_x0000_i1038" DrawAspect="Icon" ObjectID="_1751887149" r:id="rId83"/>
              </w:object>
            </w:r>
          </w:p>
        </w:tc>
      </w:tr>
      <w:tr w:rsidR="00941789" w:rsidRPr="00DC224D" w14:paraId="2D7197D1" w14:textId="77777777" w:rsidTr="00CB1671">
        <w:trPr>
          <w:trHeight w:val="422"/>
        </w:trPr>
        <w:tc>
          <w:tcPr>
            <w:tcW w:w="798" w:type="dxa"/>
            <w:shd w:val="clear" w:color="auto" w:fill="FFFFFF" w:themeFill="background1"/>
            <w:vAlign w:val="center"/>
          </w:tcPr>
          <w:p w14:paraId="598CD9E9" w14:textId="77777777" w:rsidR="00941789" w:rsidRPr="000217DE" w:rsidRDefault="00941789" w:rsidP="00AE6579">
            <w:pPr>
              <w:numPr>
                <w:ilvl w:val="0"/>
                <w:numId w:val="1"/>
              </w:numPr>
              <w:rPr>
                <w:rFonts w:cs="Arial"/>
                <w:bCs/>
              </w:rPr>
            </w:pPr>
          </w:p>
        </w:tc>
        <w:tc>
          <w:tcPr>
            <w:tcW w:w="3693" w:type="dxa"/>
            <w:shd w:val="clear" w:color="auto" w:fill="FFFFFF" w:themeFill="background1"/>
            <w:vAlign w:val="center"/>
          </w:tcPr>
          <w:p w14:paraId="0B90A420" w14:textId="1C955B4A" w:rsidR="00941789" w:rsidRPr="00941789" w:rsidRDefault="00941789" w:rsidP="00CB1671">
            <w:pPr>
              <w:rPr>
                <w:rStyle w:val="Hyperlink"/>
                <w:color w:val="auto"/>
                <w:u w:val="none"/>
              </w:rPr>
            </w:pPr>
            <w:bookmarkStart w:id="1997" w:name="ExcessforDeTariffVehicleTypes"/>
            <w:r w:rsidRPr="00941789">
              <w:rPr>
                <w:rStyle w:val="Hyperlink"/>
                <w:color w:val="auto"/>
                <w:u w:val="none"/>
              </w:rPr>
              <w:t xml:space="preserve">Excess for </w:t>
            </w:r>
            <w:r>
              <w:rPr>
                <w:rStyle w:val="Hyperlink"/>
                <w:color w:val="auto"/>
                <w:u w:val="none"/>
              </w:rPr>
              <w:t>De-</w:t>
            </w:r>
            <w:r w:rsidRPr="00941789">
              <w:rPr>
                <w:rStyle w:val="Hyperlink"/>
                <w:color w:val="auto"/>
                <w:u w:val="none"/>
              </w:rPr>
              <w:t>Tariff Vehicle Types</w:t>
            </w:r>
            <w:bookmarkEnd w:id="1997"/>
          </w:p>
        </w:tc>
        <w:tc>
          <w:tcPr>
            <w:tcW w:w="3686" w:type="dxa"/>
            <w:shd w:val="clear" w:color="auto" w:fill="FFFFFF" w:themeFill="background1"/>
            <w:vAlign w:val="center"/>
          </w:tcPr>
          <w:p w14:paraId="46F5295B" w14:textId="641A51BB" w:rsidR="00941789" w:rsidRPr="00941789" w:rsidRDefault="00941789" w:rsidP="00CB1671">
            <w:pPr>
              <w:rPr>
                <w:rFonts w:cs="Arial"/>
                <w:bCs/>
              </w:rPr>
            </w:pPr>
            <w:r w:rsidRPr="00941789">
              <w:rPr>
                <w:rFonts w:cs="Arial"/>
                <w:bCs/>
              </w:rPr>
              <w:t>FLAS PRODUCTION RUW SET-UP (NL MAINTENANCE) FOR PC &amp; MC (EXTRACTED AS AT 2-5-2023)_14Jun_Excess</w:t>
            </w:r>
          </w:p>
        </w:tc>
        <w:tc>
          <w:tcPr>
            <w:tcW w:w="2232" w:type="dxa"/>
            <w:shd w:val="clear" w:color="auto" w:fill="FFFFFF" w:themeFill="background1"/>
          </w:tcPr>
          <w:p w14:paraId="464057B5" w14:textId="77777777" w:rsidR="00941789" w:rsidRDefault="00941789" w:rsidP="00CB1671">
            <w:pPr>
              <w:jc w:val="center"/>
              <w:rPr>
                <w:rFonts w:cs="Arial"/>
                <w:bCs/>
              </w:rPr>
            </w:pPr>
            <w:r>
              <w:rPr>
                <w:rFonts w:cs="Arial"/>
                <w:bCs/>
              </w:rPr>
              <w:object w:dxaOrig="1534" w:dyaOrig="997" w14:anchorId="60BE5191">
                <v:shape id="_x0000_i1039" type="#_x0000_t75" style="width:77.25pt;height:50.25pt" o:ole="">
                  <v:imagedata r:id="rId84" o:title=""/>
                </v:shape>
                <o:OLEObject Type="Embed" ProgID="Excel.Sheet.12" ShapeID="_x0000_i1039" DrawAspect="Icon" ObjectID="_1751887150" r:id="rId85"/>
              </w:object>
            </w:r>
          </w:p>
        </w:tc>
      </w:tr>
      <w:tr w:rsidR="002E0BB7" w:rsidRPr="00DC224D" w14:paraId="1AA2EED3" w14:textId="77777777" w:rsidTr="00CB1671">
        <w:trPr>
          <w:trHeight w:val="422"/>
        </w:trPr>
        <w:tc>
          <w:tcPr>
            <w:tcW w:w="798" w:type="dxa"/>
            <w:shd w:val="clear" w:color="auto" w:fill="FFFFFF" w:themeFill="background1"/>
            <w:vAlign w:val="center"/>
          </w:tcPr>
          <w:p w14:paraId="26CB9F61" w14:textId="77777777" w:rsidR="002E0BB7" w:rsidRPr="000217DE" w:rsidRDefault="002E0BB7" w:rsidP="00AE6579">
            <w:pPr>
              <w:numPr>
                <w:ilvl w:val="0"/>
                <w:numId w:val="1"/>
              </w:numPr>
              <w:rPr>
                <w:rFonts w:cs="Arial"/>
                <w:bCs/>
              </w:rPr>
            </w:pPr>
          </w:p>
        </w:tc>
        <w:tc>
          <w:tcPr>
            <w:tcW w:w="3693" w:type="dxa"/>
            <w:shd w:val="clear" w:color="auto" w:fill="FFFFFF" w:themeFill="background1"/>
            <w:vAlign w:val="center"/>
          </w:tcPr>
          <w:p w14:paraId="6CAE1631" w14:textId="5C3B0D1A" w:rsidR="002E0BB7" w:rsidRPr="00941789" w:rsidRDefault="0064085A" w:rsidP="00CB1671">
            <w:pPr>
              <w:rPr>
                <w:rStyle w:val="Hyperlink"/>
                <w:color w:val="auto"/>
                <w:u w:val="none"/>
              </w:rPr>
            </w:pPr>
            <w:bookmarkStart w:id="1998" w:name="TariffPremiumCalculationforCV"/>
            <w:r>
              <w:rPr>
                <w:rStyle w:val="Hyperlink"/>
                <w:color w:val="auto"/>
                <w:u w:val="none"/>
              </w:rPr>
              <w:t>Tariff Premium Calculation for Commercial Vehicles</w:t>
            </w:r>
            <w:bookmarkEnd w:id="1998"/>
          </w:p>
        </w:tc>
        <w:tc>
          <w:tcPr>
            <w:tcW w:w="3686" w:type="dxa"/>
            <w:shd w:val="clear" w:color="auto" w:fill="FFFFFF" w:themeFill="background1"/>
            <w:vAlign w:val="center"/>
          </w:tcPr>
          <w:p w14:paraId="6D963A5A" w14:textId="2EFE5363" w:rsidR="002E0BB7" w:rsidRPr="00941789" w:rsidRDefault="0064085A" w:rsidP="00CB1671">
            <w:pPr>
              <w:rPr>
                <w:rFonts w:cs="Arial"/>
                <w:bCs/>
              </w:rPr>
            </w:pPr>
            <w:r w:rsidRPr="0064085A">
              <w:rPr>
                <w:rFonts w:cs="Arial"/>
                <w:bCs/>
              </w:rPr>
              <w:t>Tariff Computation</w:t>
            </w:r>
          </w:p>
        </w:tc>
        <w:tc>
          <w:tcPr>
            <w:tcW w:w="2232" w:type="dxa"/>
            <w:shd w:val="clear" w:color="auto" w:fill="FFFFFF" w:themeFill="background1"/>
          </w:tcPr>
          <w:p w14:paraId="374985E8" w14:textId="31344CF4" w:rsidR="002E0BB7" w:rsidRDefault="0064085A" w:rsidP="00CB1671">
            <w:pPr>
              <w:jc w:val="center"/>
              <w:rPr>
                <w:rFonts w:cs="Arial"/>
                <w:bCs/>
              </w:rPr>
            </w:pPr>
            <w:r>
              <w:rPr>
                <w:rFonts w:cs="Arial"/>
                <w:bCs/>
              </w:rPr>
              <w:object w:dxaOrig="1534" w:dyaOrig="997" w14:anchorId="2662CD51">
                <v:shape id="_x0000_i1040" type="#_x0000_t75" style="width:76.5pt;height:50.25pt" o:ole="">
                  <v:imagedata r:id="rId86" o:title=""/>
                </v:shape>
                <o:OLEObject Type="Embed" ProgID="Package" ShapeID="_x0000_i1040" DrawAspect="Icon" ObjectID="_1751887151" r:id="rId87"/>
              </w:object>
            </w:r>
          </w:p>
        </w:tc>
      </w:tr>
      <w:tr w:rsidR="0027467E" w:rsidRPr="00DC224D" w14:paraId="58AEC03F" w14:textId="77777777" w:rsidTr="00CB1671">
        <w:trPr>
          <w:trHeight w:val="422"/>
        </w:trPr>
        <w:tc>
          <w:tcPr>
            <w:tcW w:w="798" w:type="dxa"/>
            <w:shd w:val="clear" w:color="auto" w:fill="FFFFFF" w:themeFill="background1"/>
            <w:vAlign w:val="center"/>
          </w:tcPr>
          <w:p w14:paraId="2B4A8467" w14:textId="77777777" w:rsidR="0027467E" w:rsidRPr="000217DE" w:rsidRDefault="0027467E" w:rsidP="00AE6579">
            <w:pPr>
              <w:numPr>
                <w:ilvl w:val="0"/>
                <w:numId w:val="1"/>
              </w:numPr>
              <w:rPr>
                <w:rFonts w:cs="Arial"/>
                <w:bCs/>
              </w:rPr>
            </w:pPr>
          </w:p>
        </w:tc>
        <w:tc>
          <w:tcPr>
            <w:tcW w:w="3693" w:type="dxa"/>
            <w:shd w:val="clear" w:color="auto" w:fill="FFFFFF" w:themeFill="background1"/>
            <w:vAlign w:val="center"/>
          </w:tcPr>
          <w:p w14:paraId="64C6267A" w14:textId="02BD51AF" w:rsidR="0027467E" w:rsidRDefault="0027467E" w:rsidP="00CB1671">
            <w:pPr>
              <w:rPr>
                <w:rStyle w:val="Hyperlink"/>
                <w:color w:val="auto"/>
                <w:u w:val="none"/>
              </w:rPr>
            </w:pPr>
            <w:bookmarkStart w:id="1999" w:name="LoadingTypesPrimaryLoadingSecLoading"/>
            <w:r>
              <w:rPr>
                <w:rStyle w:val="Hyperlink"/>
                <w:color w:val="auto"/>
                <w:u w:val="none"/>
              </w:rPr>
              <w:t>Loading Types for Primary Loading and Secondary Loading</w:t>
            </w:r>
            <w:bookmarkEnd w:id="1999"/>
          </w:p>
        </w:tc>
        <w:tc>
          <w:tcPr>
            <w:tcW w:w="3686" w:type="dxa"/>
            <w:shd w:val="clear" w:color="auto" w:fill="FFFFFF" w:themeFill="background1"/>
            <w:vAlign w:val="center"/>
          </w:tcPr>
          <w:p w14:paraId="20BF05F7" w14:textId="1829098A" w:rsidR="0027467E" w:rsidRPr="0064085A" w:rsidRDefault="0027467E" w:rsidP="00CB1671">
            <w:pPr>
              <w:rPr>
                <w:rFonts w:cs="Arial"/>
                <w:bCs/>
              </w:rPr>
            </w:pPr>
            <w:r w:rsidRPr="0027467E">
              <w:rPr>
                <w:rFonts w:cs="Arial"/>
                <w:bCs/>
              </w:rPr>
              <w:t>Clarifications on RUW Loading-Setting - Item 5(1)</w:t>
            </w:r>
          </w:p>
        </w:tc>
        <w:bookmarkStart w:id="2000" w:name="_MON_1748457245"/>
        <w:bookmarkEnd w:id="2000"/>
        <w:tc>
          <w:tcPr>
            <w:tcW w:w="2232" w:type="dxa"/>
            <w:shd w:val="clear" w:color="auto" w:fill="FFFFFF" w:themeFill="background1"/>
          </w:tcPr>
          <w:p w14:paraId="5B54A0EE" w14:textId="77777777" w:rsidR="0027467E" w:rsidRDefault="00ED7064" w:rsidP="00CB1671">
            <w:pPr>
              <w:jc w:val="center"/>
              <w:rPr>
                <w:rFonts w:cs="Arial"/>
                <w:bCs/>
              </w:rPr>
            </w:pPr>
            <w:r>
              <w:rPr>
                <w:rFonts w:cs="Arial"/>
                <w:bCs/>
              </w:rPr>
              <w:object w:dxaOrig="1534" w:dyaOrig="997" w14:anchorId="55ABFCD4">
                <v:shape id="_x0000_i1041" type="#_x0000_t75" style="width:76.5pt;height:50.25pt" o:ole="">
                  <v:imagedata r:id="rId88" o:title=""/>
                </v:shape>
                <o:OLEObject Type="Embed" ProgID="Excel.Sheet.12" ShapeID="_x0000_i1041" DrawAspect="Icon" ObjectID="_1751887152" r:id="rId89"/>
              </w:object>
            </w:r>
          </w:p>
        </w:tc>
      </w:tr>
      <w:tr w:rsidR="00DA04FE" w:rsidRPr="00DC224D" w14:paraId="03FEBBDF" w14:textId="77777777" w:rsidTr="00CB1671">
        <w:trPr>
          <w:trHeight w:val="422"/>
          <w:ins w:id="2001" w:author="Sampathkumar Chinnaswamy" w:date="2023-06-28T14:51:00Z"/>
        </w:trPr>
        <w:tc>
          <w:tcPr>
            <w:tcW w:w="798" w:type="dxa"/>
            <w:shd w:val="clear" w:color="auto" w:fill="FFFFFF" w:themeFill="background1"/>
            <w:vAlign w:val="center"/>
          </w:tcPr>
          <w:p w14:paraId="143546AF" w14:textId="77777777" w:rsidR="00DA04FE" w:rsidRPr="000217DE" w:rsidRDefault="00DA04FE" w:rsidP="00AE6579">
            <w:pPr>
              <w:numPr>
                <w:ilvl w:val="0"/>
                <w:numId w:val="1"/>
              </w:numPr>
              <w:rPr>
                <w:ins w:id="2002" w:author="Sampathkumar Chinnaswamy" w:date="2023-06-28T14:51:00Z"/>
                <w:rFonts w:cs="Arial"/>
                <w:bCs/>
              </w:rPr>
            </w:pPr>
          </w:p>
        </w:tc>
        <w:tc>
          <w:tcPr>
            <w:tcW w:w="3693" w:type="dxa"/>
            <w:shd w:val="clear" w:color="auto" w:fill="FFFFFF" w:themeFill="background1"/>
            <w:vAlign w:val="center"/>
          </w:tcPr>
          <w:p w14:paraId="5AE55B6C" w14:textId="5E7A1428" w:rsidR="00DA04FE" w:rsidRDefault="00DA04FE" w:rsidP="00CB1671">
            <w:pPr>
              <w:rPr>
                <w:ins w:id="2003" w:author="Sampathkumar Chinnaswamy" w:date="2023-06-28T14:51:00Z"/>
                <w:rStyle w:val="Hyperlink"/>
                <w:color w:val="auto"/>
                <w:u w:val="none"/>
              </w:rPr>
            </w:pPr>
            <w:bookmarkStart w:id="2004" w:name="MaximumCumulativeTariffLoading"/>
            <w:ins w:id="2005" w:author="Sampathkumar Chinnaswamy" w:date="2023-06-28T14:51:00Z">
              <w:r>
                <w:t xml:space="preserve">Maximum Cumulative </w:t>
              </w:r>
              <w:r w:rsidRPr="00DA04FE">
                <w:fldChar w:fldCharType="begin"/>
              </w:r>
              <w:r w:rsidRPr="00DA04FE">
                <w:instrText xml:space="preserve"> HYPERLINK \l "AgentRules_RiskTypeandTariffLoading" </w:instrText>
              </w:r>
              <w:r w:rsidRPr="00DA04FE">
                <w:fldChar w:fldCharType="separate"/>
              </w:r>
              <w:r w:rsidRPr="00DA04FE">
                <w:t>Tariff Loading</w:t>
              </w:r>
              <w:r w:rsidRPr="00DA04FE">
                <w:fldChar w:fldCharType="end"/>
              </w:r>
              <w:bookmarkEnd w:id="2004"/>
            </w:ins>
          </w:p>
        </w:tc>
        <w:tc>
          <w:tcPr>
            <w:tcW w:w="3686" w:type="dxa"/>
            <w:shd w:val="clear" w:color="auto" w:fill="FFFFFF" w:themeFill="background1"/>
            <w:vAlign w:val="center"/>
          </w:tcPr>
          <w:p w14:paraId="2BF132C0" w14:textId="09C86046" w:rsidR="00DA04FE" w:rsidRPr="0027467E" w:rsidRDefault="00DA04FE" w:rsidP="00CB1671">
            <w:pPr>
              <w:rPr>
                <w:ins w:id="2006" w:author="Sampathkumar Chinnaswamy" w:date="2023-06-28T14:51:00Z"/>
                <w:rFonts w:cs="Arial"/>
                <w:bCs/>
              </w:rPr>
            </w:pPr>
            <w:ins w:id="2007" w:author="Sampathkumar Chinnaswamy" w:date="2023-06-28T14:51:00Z">
              <w:r w:rsidRPr="00DA04FE">
                <w:rPr>
                  <w:rFonts w:cs="Arial"/>
                  <w:bCs/>
                </w:rPr>
                <w:t xml:space="preserve">BNM Maximum </w:t>
              </w:r>
              <w:proofErr w:type="spellStart"/>
              <w:r w:rsidRPr="00DA04FE">
                <w:rPr>
                  <w:rFonts w:cs="Arial"/>
                  <w:bCs/>
                </w:rPr>
                <w:t>Cummulative</w:t>
              </w:r>
              <w:proofErr w:type="spellEnd"/>
              <w:r w:rsidRPr="00DA04FE">
                <w:rPr>
                  <w:rFonts w:cs="Arial"/>
                  <w:bCs/>
                </w:rPr>
                <w:t xml:space="preserve"> Loading</w:t>
              </w:r>
            </w:ins>
          </w:p>
        </w:tc>
        <w:tc>
          <w:tcPr>
            <w:tcW w:w="2232" w:type="dxa"/>
            <w:shd w:val="clear" w:color="auto" w:fill="FFFFFF" w:themeFill="background1"/>
          </w:tcPr>
          <w:p w14:paraId="5F34B488" w14:textId="77777777" w:rsidR="00DA04FE" w:rsidRDefault="00DA04FE" w:rsidP="00CB1671">
            <w:pPr>
              <w:jc w:val="center"/>
              <w:rPr>
                <w:ins w:id="2008" w:author="Sampathkumar Chinnaswamy" w:date="2023-06-28T14:51:00Z"/>
                <w:rFonts w:cs="Arial"/>
                <w:bCs/>
              </w:rPr>
            </w:pPr>
            <w:ins w:id="2009" w:author="Sampathkumar Chinnaswamy" w:date="2023-06-28T14:52:00Z">
              <w:r>
                <w:rPr>
                  <w:rFonts w:cs="Arial"/>
                  <w:bCs/>
                </w:rPr>
                <w:object w:dxaOrig="1534" w:dyaOrig="997" w14:anchorId="67222116">
                  <v:shape id="_x0000_i1042" type="#_x0000_t75" style="width:77.25pt;height:50.25pt" o:ole="">
                    <v:imagedata r:id="rId90" o:title=""/>
                  </v:shape>
                  <o:OLEObject Type="Embed" ProgID="Excel.Sheet.12" ShapeID="_x0000_i1042" DrawAspect="Icon" ObjectID="_1751887153" r:id="rId91"/>
                </w:object>
              </w:r>
            </w:ins>
          </w:p>
        </w:tc>
      </w:tr>
    </w:tbl>
    <w:p w14:paraId="1A760644" w14:textId="2476328C" w:rsidR="00CB1671" w:rsidRDefault="0027467E" w:rsidP="00043BCB">
      <w:r>
        <w:tab/>
      </w:r>
    </w:p>
    <w:p w14:paraId="2CF48A0E" w14:textId="60C00721" w:rsidR="004C6A8F" w:rsidRPr="00DC224D" w:rsidRDefault="00CB1671" w:rsidP="00F94DBA">
      <w:del w:id="2010" w:author="Sampathkumar Chinnaswamy" w:date="2023-06-28T15:37:00Z">
        <w:r w:rsidDel="00514F0A">
          <w:br w:type="textWrapping" w:clear="all"/>
        </w:r>
      </w:del>
    </w:p>
    <w:sectPr w:rsidR="004C6A8F" w:rsidRPr="00DC224D" w:rsidSect="008F2223">
      <w:headerReference w:type="default" r:id="rId92"/>
      <w:footerReference w:type="default" r:id="rId93"/>
      <w:footerReference w:type="first" r:id="rId94"/>
      <w:pgSz w:w="11906" w:h="16838"/>
      <w:pgMar w:top="450" w:right="566" w:bottom="360" w:left="567"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3" w:author="Nur Amin Bin Haji Nurazmi" w:date="2023-06-20T10:02:00Z" w:initials="NABHN">
    <w:p w14:paraId="0641E14F" w14:textId="77777777" w:rsidR="001E3FB8" w:rsidRDefault="001E3FB8" w:rsidP="00F3693F">
      <w:pPr>
        <w:pStyle w:val="CommentText"/>
      </w:pPr>
      <w:r>
        <w:rPr>
          <w:rStyle w:val="CommentReference"/>
        </w:rPr>
        <w:annotationRef/>
      </w:r>
      <w:r>
        <w:t>Currently, rating engine is in FLAS. Rules engine in Premia.</w:t>
      </w:r>
    </w:p>
  </w:comment>
  <w:comment w:id="184" w:author="Sampathkumar Chinnaswamy" w:date="2023-06-21T16:58:00Z" w:initials="SC">
    <w:p w14:paraId="355A2F4B" w14:textId="376BEE74" w:rsidR="001E3FB8" w:rsidRDefault="001E3FB8">
      <w:pPr>
        <w:pStyle w:val="CommentText"/>
      </w:pPr>
      <w:r>
        <w:rPr>
          <w:rStyle w:val="CommentReference"/>
        </w:rPr>
        <w:annotationRef/>
      </w:r>
      <w:r>
        <w:t>Ok Noted. Removed the existing feature as per Amin</w:t>
      </w:r>
    </w:p>
  </w:comment>
  <w:comment w:id="186" w:author="Nur Amin Bin Haji Nurazmi" w:date="2023-06-20T10:02:00Z" w:initials="NABHN">
    <w:p w14:paraId="5A21EA6D" w14:textId="77777777" w:rsidR="001E3FB8" w:rsidRDefault="001E3FB8" w:rsidP="00F3693F">
      <w:pPr>
        <w:pStyle w:val="CommentText"/>
      </w:pPr>
      <w:r>
        <w:rPr>
          <w:rStyle w:val="CommentReference"/>
        </w:rPr>
        <w:annotationRef/>
      </w:r>
      <w:r>
        <w:t>2 different system or 1 system? Name to be consistent</w:t>
      </w:r>
    </w:p>
  </w:comment>
  <w:comment w:id="187" w:author="Sampathkumar Chinnaswamy" w:date="2023-06-21T16:58:00Z" w:initials="SC">
    <w:p w14:paraId="70F5773D" w14:textId="621877CE" w:rsidR="001E3FB8" w:rsidRDefault="001E3FB8">
      <w:pPr>
        <w:pStyle w:val="CommentText"/>
      </w:pPr>
      <w:r>
        <w:rPr>
          <w:rStyle w:val="CommentReference"/>
        </w:rPr>
        <w:annotationRef/>
      </w:r>
      <w:r>
        <w:t>Only one System Changed as “Rules and Rating Engine” across the Document</w:t>
      </w:r>
    </w:p>
  </w:comment>
  <w:comment w:id="199" w:author="Nur Amin Bin Haji Nurazmi" w:date="2023-06-20T10:05:00Z" w:initials="NABHN">
    <w:p w14:paraId="514C2E70" w14:textId="02B45DC3" w:rsidR="001E3FB8" w:rsidRDefault="001E3FB8" w:rsidP="00F3693F">
      <w:pPr>
        <w:pStyle w:val="CommentText"/>
      </w:pPr>
      <w:r>
        <w:rPr>
          <w:rStyle w:val="CommentReference"/>
        </w:rPr>
        <w:annotationRef/>
      </w:r>
      <w:r>
        <w:t>Other applications are front-end</w:t>
      </w:r>
    </w:p>
  </w:comment>
  <w:comment w:id="200" w:author="Sampathkumar Chinnaswamy" w:date="2023-06-21T17:35:00Z" w:initials="SC">
    <w:p w14:paraId="36E5D384" w14:textId="6422CC50" w:rsidR="001E3FB8" w:rsidRDefault="001E3FB8">
      <w:pPr>
        <w:pStyle w:val="CommentText"/>
      </w:pPr>
      <w:r>
        <w:rPr>
          <w:rStyle w:val="CommentReference"/>
        </w:rPr>
        <w:annotationRef/>
      </w:r>
      <w:r>
        <w:t xml:space="preserve">Yes. </w:t>
      </w:r>
    </w:p>
  </w:comment>
  <w:comment w:id="209" w:author="Nur Amin Bin Haji Nurazmi" w:date="2023-06-20T10:06:00Z" w:initials="NABHN">
    <w:p w14:paraId="113AF33A" w14:textId="77777777" w:rsidR="001E3FB8" w:rsidRDefault="001E3FB8" w:rsidP="00F3693F">
      <w:pPr>
        <w:pStyle w:val="CommentText"/>
      </w:pPr>
      <w:r>
        <w:rPr>
          <w:rStyle w:val="CommentReference"/>
        </w:rPr>
        <w:annotationRef/>
      </w:r>
      <w:r>
        <w:t>Front-end</w:t>
      </w:r>
    </w:p>
  </w:comment>
  <w:comment w:id="210" w:author="Sampathkumar Chinnaswamy" w:date="2023-06-21T17:38:00Z" w:initials="SC">
    <w:p w14:paraId="218C188A" w14:textId="6F9F0C01" w:rsidR="001E3FB8" w:rsidRDefault="001E3FB8">
      <w:pPr>
        <w:pStyle w:val="CommentText"/>
      </w:pPr>
      <w:r>
        <w:rPr>
          <w:rStyle w:val="CommentReference"/>
        </w:rPr>
        <w:annotationRef/>
      </w:r>
      <w:r>
        <w:t>Updated the FRS</w:t>
      </w:r>
    </w:p>
  </w:comment>
  <w:comment w:id="214" w:author="Nur Amin Bin Haji Nurazmi" w:date="2023-06-20T10:09:00Z" w:initials="NABHN">
    <w:p w14:paraId="3F7F890D" w14:textId="77777777" w:rsidR="001E3FB8" w:rsidRDefault="001E3FB8" w:rsidP="00F3693F">
      <w:pPr>
        <w:pStyle w:val="CommentText"/>
      </w:pPr>
      <w:r>
        <w:rPr>
          <w:rStyle w:val="CommentReference"/>
        </w:rPr>
        <w:annotationRef/>
      </w:r>
      <w:r>
        <w:t>What about detariff products such as Perodua, Tan Chong, Proton?</w:t>
      </w:r>
    </w:p>
  </w:comment>
  <w:comment w:id="215" w:author="Sampathkumar Chinnaswamy" w:date="2023-06-21T17:42:00Z" w:initials="SC">
    <w:p w14:paraId="4C96E8DE" w14:textId="30077DBB" w:rsidR="001E3FB8" w:rsidRDefault="001E3FB8">
      <w:pPr>
        <w:pStyle w:val="CommentText"/>
      </w:pPr>
      <w:r>
        <w:rPr>
          <w:rStyle w:val="CommentReference"/>
        </w:rPr>
        <w:annotationRef/>
      </w:r>
      <w:r>
        <w:t xml:space="preserve">As these de-tariff products Perodua, Tan Chong, Proton are created under PC Comp or TPFT. More over any such products can be created in future. </w:t>
      </w:r>
    </w:p>
    <w:p w14:paraId="274F80A8" w14:textId="230D53B4" w:rsidR="001E3FB8" w:rsidRDefault="001E3FB8">
      <w:pPr>
        <w:pStyle w:val="CommentText"/>
      </w:pPr>
      <w:r>
        <w:t>Hence not mentioned here.</w:t>
      </w:r>
    </w:p>
    <w:p w14:paraId="4E64FE08" w14:textId="4CDE7EE6" w:rsidR="001E3FB8" w:rsidRDefault="001E3FB8">
      <w:pPr>
        <w:pStyle w:val="CommentText"/>
      </w:pPr>
      <w:r>
        <w:t>User can add new Vehicle Types</w:t>
      </w:r>
    </w:p>
  </w:comment>
  <w:comment w:id="232" w:author="Nur Amin Bin Haji Nurazmi" w:date="2023-06-20T10:10:00Z" w:initials="NABHN">
    <w:p w14:paraId="52EF24BE" w14:textId="77777777" w:rsidR="001E3FB8" w:rsidRDefault="001E3FB8" w:rsidP="00F3693F">
      <w:pPr>
        <w:pStyle w:val="CommentText"/>
      </w:pPr>
      <w:r>
        <w:rPr>
          <w:rStyle w:val="CommentReference"/>
        </w:rPr>
        <w:annotationRef/>
      </w:r>
      <w:r>
        <w:t>What about other Private Car Comprehensive detariff products and commercial vehicle types?</w:t>
      </w:r>
    </w:p>
  </w:comment>
  <w:comment w:id="233" w:author="Sampathkumar Chinnaswamy" w:date="2023-06-21T17:47:00Z" w:initials="SC">
    <w:p w14:paraId="1D06C657" w14:textId="4EDE8689" w:rsidR="001E3FB8" w:rsidRDefault="001E3FB8">
      <w:pPr>
        <w:pStyle w:val="CommentText"/>
      </w:pPr>
      <w:r>
        <w:rPr>
          <w:rStyle w:val="CommentReference"/>
        </w:rPr>
        <w:annotationRef/>
      </w:r>
      <w:r>
        <w:t>For Private Car De-Tariff Products refer the above comments.</w:t>
      </w:r>
    </w:p>
    <w:p w14:paraId="5E3FC111" w14:textId="3A7DB446" w:rsidR="001E3FB8" w:rsidRDefault="001E3FB8">
      <w:pPr>
        <w:pStyle w:val="CommentText"/>
      </w:pPr>
      <w:r>
        <w:t>For CV we will include</w:t>
      </w:r>
    </w:p>
    <w:p w14:paraId="10E1B72D" w14:textId="041CCDA1" w:rsidR="001E3FB8" w:rsidRDefault="001E3FB8">
      <w:pPr>
        <w:pStyle w:val="CommentText"/>
      </w:pPr>
      <w:r>
        <w:t>User can add new Coverage Types. Updated the FRS accordingly</w:t>
      </w:r>
    </w:p>
  </w:comment>
  <w:comment w:id="239" w:author="Nur Amin Bin Haji Nurazmi" w:date="2023-06-20T10:14:00Z" w:initials="NABHN">
    <w:p w14:paraId="7616F4C5" w14:textId="77777777" w:rsidR="001E3FB8" w:rsidRDefault="001E3FB8" w:rsidP="00F3693F">
      <w:pPr>
        <w:pStyle w:val="CommentText"/>
      </w:pPr>
      <w:r>
        <w:rPr>
          <w:rStyle w:val="CommentReference"/>
        </w:rPr>
        <w:annotationRef/>
      </w:r>
      <w:r>
        <w:t>For now only tariff. In the future, CV may be detariff.</w:t>
      </w:r>
    </w:p>
  </w:comment>
  <w:comment w:id="240" w:author="Sampathkumar Chinnaswamy" w:date="2023-06-21T17:52:00Z" w:initials="SC">
    <w:p w14:paraId="1F8E645C" w14:textId="6EF7439E" w:rsidR="001E3FB8" w:rsidRDefault="001E3FB8">
      <w:pPr>
        <w:pStyle w:val="CommentText"/>
      </w:pPr>
      <w:r>
        <w:rPr>
          <w:rStyle w:val="CommentReference"/>
        </w:rPr>
        <w:annotationRef/>
      </w:r>
      <w:r>
        <w:t>Ok Noted. Updated the FRS</w:t>
      </w:r>
    </w:p>
  </w:comment>
  <w:comment w:id="251" w:author="Nur Amin Bin Haji Nurazmi" w:date="2023-06-21T09:28:00Z" w:initials="NABHN">
    <w:p w14:paraId="34999969" w14:textId="77777777" w:rsidR="001E3FB8" w:rsidRDefault="001E3FB8" w:rsidP="00F3693F">
      <w:pPr>
        <w:pStyle w:val="CommentText"/>
      </w:pPr>
      <w:r>
        <w:rPr>
          <w:rStyle w:val="CommentReference"/>
        </w:rPr>
        <w:annotationRef/>
      </w:r>
      <w:r>
        <w:t>This is supposed to be maintained at front end but not supported currently. Thus, for now, maintained at Rules and Rating engine. Once front end is ready, this can be removed.</w:t>
      </w:r>
    </w:p>
  </w:comment>
  <w:comment w:id="252" w:author="Sampathkumar Chinnaswamy" w:date="2023-06-23T12:57:00Z" w:initials="SC">
    <w:p w14:paraId="7562AD56" w14:textId="3C79659C" w:rsidR="001E3FB8" w:rsidRDefault="001E3FB8">
      <w:pPr>
        <w:pStyle w:val="CommentText"/>
      </w:pPr>
      <w:r>
        <w:rPr>
          <w:rStyle w:val="CommentReference"/>
        </w:rPr>
        <w:annotationRef/>
      </w:r>
      <w:r>
        <w:t>Ok Noted</w:t>
      </w:r>
    </w:p>
  </w:comment>
  <w:comment w:id="265" w:author="Nur Amin Bin Haji Nurazmi" w:date="2023-06-20T10:22:00Z" w:initials="NABHN">
    <w:p w14:paraId="077C682C" w14:textId="21462853" w:rsidR="001E3FB8" w:rsidRDefault="001E3FB8" w:rsidP="00F3693F">
      <w:pPr>
        <w:pStyle w:val="CommentText"/>
      </w:pPr>
      <w:r>
        <w:rPr>
          <w:rStyle w:val="CommentReference"/>
        </w:rPr>
        <w:annotationRef/>
      </w:r>
      <w:r>
        <w:t>Only cater for excel? What about text?</w:t>
      </w:r>
    </w:p>
  </w:comment>
  <w:comment w:id="266" w:author="Sampathkumar Chinnaswamy" w:date="2023-06-21T17:53:00Z" w:initials="SC">
    <w:p w14:paraId="265BAEA4" w14:textId="48737CCA" w:rsidR="001E3FB8" w:rsidRDefault="001E3FB8">
      <w:pPr>
        <w:pStyle w:val="CommentText"/>
      </w:pPr>
      <w:r>
        <w:rPr>
          <w:rStyle w:val="CommentReference"/>
        </w:rPr>
        <w:annotationRef/>
      </w:r>
      <w:r>
        <w:t xml:space="preserve">Cater for </w:t>
      </w:r>
      <w:r w:rsidRPr="003E6295">
        <w:t xml:space="preserve">xls, xlsx, </w:t>
      </w:r>
      <w:r>
        <w:t xml:space="preserve">xlsm file formats. </w:t>
      </w:r>
    </w:p>
    <w:p w14:paraId="5072FE07" w14:textId="26479BED" w:rsidR="001E3FB8" w:rsidRDefault="001E3FB8">
      <w:pPr>
        <w:pStyle w:val="CommentText"/>
      </w:pPr>
      <w:r>
        <w:t>Updated the FRS</w:t>
      </w:r>
    </w:p>
  </w:comment>
  <w:comment w:id="282" w:author="Nur Amin Bin Haji Nurazmi" w:date="2023-06-21T09:31:00Z" w:initials="NABHN">
    <w:p w14:paraId="5796C6DA" w14:textId="77777777" w:rsidR="001E3FB8" w:rsidRDefault="001E3FB8" w:rsidP="00F3693F">
      <w:pPr>
        <w:pStyle w:val="CommentText"/>
      </w:pPr>
      <w:r>
        <w:rPr>
          <w:rStyle w:val="CommentReference"/>
        </w:rPr>
        <w:annotationRef/>
      </w:r>
      <w:r>
        <w:t>What does it mean by web service?</w:t>
      </w:r>
    </w:p>
  </w:comment>
  <w:comment w:id="283" w:author="Sampathkumar Chinnaswamy" w:date="2023-06-21T18:08:00Z" w:initials="SC">
    <w:p w14:paraId="71E67C41" w14:textId="24359E7A" w:rsidR="001E3FB8" w:rsidRDefault="001E3FB8">
      <w:pPr>
        <w:pStyle w:val="CommentText"/>
      </w:pPr>
      <w:r>
        <w:rPr>
          <w:rStyle w:val="CommentReference"/>
        </w:rPr>
        <w:annotationRef/>
      </w:r>
      <w:r>
        <w:t xml:space="preserve">API </w:t>
      </w:r>
    </w:p>
  </w:comment>
  <w:comment w:id="288" w:author="Nur Amin Bin Haji Nurazmi" w:date="2023-06-20T15:36:00Z" w:initials="NABHN">
    <w:p w14:paraId="32E0E483" w14:textId="77777777" w:rsidR="001E3FB8" w:rsidRDefault="001E3FB8" w:rsidP="00F3693F">
      <w:pPr>
        <w:pStyle w:val="CommentText"/>
      </w:pPr>
      <w:r>
        <w:rPr>
          <w:rStyle w:val="CommentReference"/>
        </w:rPr>
        <w:annotationRef/>
      </w:r>
      <w:r>
        <w:t>Ensure name is consistent with name in appendix.</w:t>
      </w:r>
    </w:p>
  </w:comment>
  <w:comment w:id="289" w:author="Sampathkumar Chinnaswamy" w:date="2023-06-23T13:00:00Z" w:initials="SC">
    <w:p w14:paraId="7845054B" w14:textId="28A0811F" w:rsidR="001E3FB8" w:rsidRDefault="001E3FB8">
      <w:pPr>
        <w:pStyle w:val="CommentText"/>
      </w:pPr>
      <w:r>
        <w:rPr>
          <w:rStyle w:val="CommentReference"/>
        </w:rPr>
        <w:annotationRef/>
      </w:r>
      <w:r>
        <w:t>Updated the FRS with respective Sheet Name</w:t>
      </w:r>
    </w:p>
  </w:comment>
  <w:comment w:id="293" w:author="Nur Amin Bin Haji Nurazmi" w:date="2023-06-21T09:33:00Z" w:initials="NABHN">
    <w:p w14:paraId="5BEA1422" w14:textId="77777777" w:rsidR="001E3FB8" w:rsidRDefault="001E3FB8" w:rsidP="00F3693F">
      <w:pPr>
        <w:pStyle w:val="CommentText"/>
      </w:pPr>
      <w:r>
        <w:rPr>
          <w:rStyle w:val="CommentReference"/>
        </w:rPr>
        <w:annotationRef/>
      </w:r>
      <w:r>
        <w:t>Not limited to sub class code but may also include vehicle age and product.</w:t>
      </w:r>
    </w:p>
  </w:comment>
  <w:comment w:id="294" w:author="Sampathkumar Chinnaswamy" w:date="2023-06-27T07:49:00Z" w:initials="SC">
    <w:p w14:paraId="261D8ACC" w14:textId="4B2232AC" w:rsidR="001E3FB8" w:rsidRDefault="001E3FB8">
      <w:pPr>
        <w:pStyle w:val="CommentText"/>
      </w:pPr>
      <w:r>
        <w:rPr>
          <w:rStyle w:val="CommentReference"/>
        </w:rPr>
        <w:annotationRef/>
      </w:r>
      <w:r>
        <w:t xml:space="preserve">Updated the FRS </w:t>
      </w:r>
    </w:p>
  </w:comment>
  <w:comment w:id="316" w:author="Nur Amin Bin Haji Nurazmi" w:date="2023-06-20T15:58:00Z" w:initials="NABHN">
    <w:p w14:paraId="295201D2" w14:textId="3073FC41" w:rsidR="001E3FB8" w:rsidRDefault="001E3FB8" w:rsidP="00F3693F">
      <w:pPr>
        <w:pStyle w:val="CommentText"/>
      </w:pPr>
      <w:r>
        <w:rPr>
          <w:rStyle w:val="CommentReference"/>
        </w:rPr>
        <w:annotationRef/>
      </w:r>
      <w:r>
        <w:t>This is current. To have maintenance for other future products.</w:t>
      </w:r>
    </w:p>
  </w:comment>
  <w:comment w:id="317" w:author="Sampathkumar Chinnaswamy" w:date="2023-06-21T18:15:00Z" w:initials="SC">
    <w:p w14:paraId="3BF72E07" w14:textId="3ED789DF" w:rsidR="001E3FB8" w:rsidRDefault="001E3FB8">
      <w:pPr>
        <w:pStyle w:val="CommentText"/>
      </w:pPr>
      <w:r>
        <w:rPr>
          <w:rStyle w:val="CommentReference"/>
        </w:rPr>
        <w:annotationRef/>
      </w:r>
      <w:r>
        <w:t xml:space="preserve">Ok Noted and Updated the FRS </w:t>
      </w:r>
    </w:p>
  </w:comment>
  <w:comment w:id="318" w:author="Mohamad Amirul Bin Hazhar" w:date="2023-06-21T11:21:00Z" w:initials="MABH">
    <w:p w14:paraId="04AFE0A2" w14:textId="77777777" w:rsidR="001E3FB8" w:rsidRDefault="001E3FB8" w:rsidP="00F3693F">
      <w:pPr>
        <w:pStyle w:val="CommentText"/>
      </w:pPr>
      <w:r>
        <w:rPr>
          <w:rStyle w:val="CommentReference"/>
        </w:rPr>
        <w:annotationRef/>
      </w:r>
      <w:r>
        <w:t>Separate cover note to be generated.</w:t>
      </w:r>
    </w:p>
  </w:comment>
  <w:comment w:id="319" w:author="Sampathkumar Chinnaswamy" w:date="2023-06-21T18:15:00Z" w:initials="SC">
    <w:p w14:paraId="580CDD17" w14:textId="56EB9276" w:rsidR="001E3FB8" w:rsidRDefault="001E3FB8">
      <w:pPr>
        <w:pStyle w:val="CommentText"/>
      </w:pPr>
      <w:r>
        <w:rPr>
          <w:rStyle w:val="CommentReference"/>
        </w:rPr>
        <w:annotationRef/>
      </w:r>
      <w:r>
        <w:t xml:space="preserve">Ok Noted. </w:t>
      </w:r>
    </w:p>
    <w:p w14:paraId="67B2F19A" w14:textId="40FBD793" w:rsidR="001E3FB8" w:rsidRDefault="001E3FB8">
      <w:pPr>
        <w:pStyle w:val="CommentText"/>
      </w:pPr>
      <w:r>
        <w:t>Cover Note generation will happen at the front end system. Rule / Rating Engine will send two separate premium. One is for motor and the other one is MPA cross selling product with respective Service Tax and Stamp Duty</w:t>
      </w:r>
    </w:p>
    <w:p w14:paraId="1889EF6E" w14:textId="68E22D60" w:rsidR="001E3FB8" w:rsidRDefault="001E3FB8">
      <w:pPr>
        <w:pStyle w:val="CommentText"/>
      </w:pPr>
      <w:r>
        <w:t>FRS Updated</w:t>
      </w:r>
    </w:p>
    <w:p w14:paraId="13647B38" w14:textId="77777777" w:rsidR="001E3FB8" w:rsidRDefault="001E3FB8">
      <w:pPr>
        <w:pStyle w:val="CommentText"/>
      </w:pPr>
    </w:p>
  </w:comment>
  <w:comment w:id="344" w:author="Nur Amin Bin Haji Nurazmi" w:date="2023-06-21T09:30:00Z" w:initials="NABHN">
    <w:p w14:paraId="2FD4F9FD" w14:textId="3BF5C8D4" w:rsidR="001E3FB8" w:rsidRDefault="001E3FB8" w:rsidP="00F3693F">
      <w:pPr>
        <w:pStyle w:val="CommentText"/>
      </w:pPr>
      <w:r>
        <w:rPr>
          <w:rStyle w:val="CommentReference"/>
        </w:rPr>
        <w:annotationRef/>
      </w:r>
      <w:r>
        <w:t>What about text?</w:t>
      </w:r>
    </w:p>
  </w:comment>
  <w:comment w:id="345" w:author="Sampathkumar Chinnaswamy" w:date="2023-06-21T18:17:00Z" w:initials="SC">
    <w:p w14:paraId="287ADEBC" w14:textId="641464D4" w:rsidR="001E3FB8" w:rsidRDefault="001E3FB8">
      <w:pPr>
        <w:pStyle w:val="CommentText"/>
      </w:pPr>
      <w:r>
        <w:rPr>
          <w:rStyle w:val="CommentReference"/>
        </w:rPr>
        <w:annotationRef/>
      </w:r>
      <w:r>
        <w:rPr>
          <w:rStyle w:val="CommentReference"/>
        </w:rPr>
        <w:t xml:space="preserve">Support for </w:t>
      </w:r>
      <w:r>
        <w:t>xls, xlsx, xlsm file format.</w:t>
      </w:r>
    </w:p>
    <w:p w14:paraId="0871BB0B" w14:textId="272F6BD0" w:rsidR="001E3FB8" w:rsidRDefault="001E3FB8">
      <w:pPr>
        <w:pStyle w:val="CommentText"/>
      </w:pPr>
      <w:r>
        <w:t>Updated the FRS</w:t>
      </w:r>
    </w:p>
  </w:comment>
  <w:comment w:id="351" w:author="Nur Amin Bin Haji Nurazmi" w:date="2023-06-21T09:37:00Z" w:initials="NABHN">
    <w:p w14:paraId="6CA1282C" w14:textId="77777777" w:rsidR="001E3FB8" w:rsidRDefault="001E3FB8" w:rsidP="00F3693F">
      <w:pPr>
        <w:pStyle w:val="CommentText"/>
      </w:pPr>
      <w:r>
        <w:rPr>
          <w:rStyle w:val="CommentReference"/>
        </w:rPr>
        <w:annotationRef/>
      </w:r>
      <w:r>
        <w:t>What is web service?</w:t>
      </w:r>
    </w:p>
  </w:comment>
  <w:comment w:id="352" w:author="Sampathkumar Chinnaswamy" w:date="2023-06-21T18:18:00Z" w:initials="SC">
    <w:p w14:paraId="6318AC25" w14:textId="3D76A6B3" w:rsidR="001E3FB8" w:rsidRDefault="001E3FB8">
      <w:pPr>
        <w:pStyle w:val="CommentText"/>
      </w:pPr>
      <w:r>
        <w:rPr>
          <w:rStyle w:val="CommentReference"/>
        </w:rPr>
        <w:annotationRef/>
      </w:r>
      <w:r>
        <w:t xml:space="preserve">This means API </w:t>
      </w:r>
    </w:p>
    <w:p w14:paraId="0BE607C2" w14:textId="04ADA541" w:rsidR="001E3FB8" w:rsidRDefault="001E3FB8">
      <w:pPr>
        <w:pStyle w:val="CommentText"/>
      </w:pPr>
      <w:r>
        <w:t>Updated the FRS</w:t>
      </w:r>
    </w:p>
  </w:comment>
  <w:comment w:id="358" w:author="Nur Amin Bin Haji Nurazmi" w:date="2023-06-21T09:39:00Z" w:initials="NABHN">
    <w:p w14:paraId="2A276259" w14:textId="77777777" w:rsidR="001E3FB8" w:rsidRDefault="001E3FB8" w:rsidP="00F3693F">
      <w:pPr>
        <w:pStyle w:val="CommentText"/>
      </w:pPr>
      <w:r>
        <w:rPr>
          <w:rStyle w:val="CommentReference"/>
        </w:rPr>
        <w:annotationRef/>
      </w:r>
      <w:r>
        <w:t>Because the model is Motorcycle or Commercial Vehicle. Currently, segment only for PC.</w:t>
      </w:r>
    </w:p>
  </w:comment>
  <w:comment w:id="359" w:author="Sampathkumar Chinnaswamy" w:date="2023-06-23T13:04:00Z" w:initials="SC">
    <w:p w14:paraId="14A965B0" w14:textId="780333CE" w:rsidR="001E3FB8" w:rsidRDefault="001E3FB8">
      <w:pPr>
        <w:pStyle w:val="CommentText"/>
      </w:pPr>
      <w:r>
        <w:rPr>
          <w:rStyle w:val="CommentReference"/>
        </w:rPr>
        <w:annotationRef/>
      </w:r>
      <w:r>
        <w:t>Ok Noted</w:t>
      </w:r>
    </w:p>
  </w:comment>
  <w:comment w:id="364" w:author="Nur Amin Bin Haji Nurazmi" w:date="2023-06-21T09:40:00Z" w:initials="NABHN">
    <w:p w14:paraId="4CB72B8D" w14:textId="77777777" w:rsidR="001E3FB8" w:rsidRDefault="001E3FB8" w:rsidP="00F3693F">
      <w:pPr>
        <w:pStyle w:val="CommentText"/>
      </w:pPr>
      <w:r>
        <w:rPr>
          <w:rStyle w:val="CommentReference"/>
        </w:rPr>
        <w:annotationRef/>
      </w:r>
      <w:r>
        <w:t>Not only for refer. This is Risk Acceptance Rule. The risk can be accepted, referred or rejected.</w:t>
      </w:r>
    </w:p>
  </w:comment>
  <w:comment w:id="365" w:author="Sampathkumar Chinnaswamy" w:date="2023-06-27T07:58:00Z" w:initials="SC">
    <w:p w14:paraId="2F9AA209" w14:textId="37E5E6F3" w:rsidR="001E3FB8" w:rsidRDefault="001E3FB8">
      <w:pPr>
        <w:pStyle w:val="CommentText"/>
      </w:pPr>
      <w:r>
        <w:rPr>
          <w:rStyle w:val="CommentReference"/>
        </w:rPr>
        <w:annotationRef/>
      </w:r>
      <w:r>
        <w:t>Changed as Risk Criteria Maintenance</w:t>
      </w:r>
    </w:p>
  </w:comment>
  <w:comment w:id="372" w:author="Nur Amin Bin Haji Nurazmi" w:date="2023-06-21T09:41:00Z" w:initials="NABHN">
    <w:p w14:paraId="16EB72FB" w14:textId="77777777" w:rsidR="001E3FB8" w:rsidRDefault="001E3FB8" w:rsidP="00F3693F">
      <w:pPr>
        <w:pStyle w:val="CommentText"/>
      </w:pPr>
      <w:r>
        <w:rPr>
          <w:rStyle w:val="CommentReference"/>
        </w:rPr>
        <w:annotationRef/>
      </w:r>
      <w:r>
        <w:t>To mention what would happen if accept, refer or reject.</w:t>
      </w:r>
    </w:p>
  </w:comment>
  <w:comment w:id="373" w:author="Sampathkumar Chinnaswamy" w:date="2023-06-21T18:19:00Z" w:initials="SC">
    <w:p w14:paraId="10C72B02" w14:textId="354FCF0F" w:rsidR="001E3FB8" w:rsidRDefault="001E3FB8">
      <w:pPr>
        <w:pStyle w:val="CommentText"/>
      </w:pPr>
      <w:r>
        <w:rPr>
          <w:rStyle w:val="CommentReference"/>
        </w:rPr>
        <w:annotationRef/>
      </w:r>
      <w:r>
        <w:t>In the Response Service the Rules and Rating Engine will send the Risk Type (Accept / Refer / Decline) and based on this Response the Front End System will allow the user to generate the Cover Note or Refer to UW for Approval</w:t>
      </w:r>
    </w:p>
    <w:p w14:paraId="321FE8FB" w14:textId="3D17CC4B" w:rsidR="001E3FB8" w:rsidRDefault="001E3FB8">
      <w:pPr>
        <w:pStyle w:val="CommentText"/>
      </w:pPr>
      <w:r>
        <w:t>Updated the FRS</w:t>
      </w:r>
    </w:p>
  </w:comment>
  <w:comment w:id="405" w:author="Nur Amin Bin Haji Nurazmi" w:date="2023-06-21T09:45:00Z" w:initials="NABHN">
    <w:p w14:paraId="6998A643" w14:textId="77777777" w:rsidR="001E3FB8" w:rsidRDefault="001E3FB8" w:rsidP="00F3693F">
      <w:pPr>
        <w:pStyle w:val="CommentText"/>
      </w:pPr>
      <w:r>
        <w:rPr>
          <w:rStyle w:val="CommentReference"/>
        </w:rPr>
        <w:annotationRef/>
      </w:r>
      <w:r>
        <w:t>To allow additions of other CVs later</w:t>
      </w:r>
    </w:p>
  </w:comment>
  <w:comment w:id="406" w:author="Sampathkumar Chinnaswamy" w:date="2023-06-21T18:21:00Z" w:initials="SC">
    <w:p w14:paraId="64D9654A" w14:textId="74AD298C" w:rsidR="001E3FB8" w:rsidRDefault="001E3FB8">
      <w:pPr>
        <w:pStyle w:val="CommentText"/>
      </w:pPr>
      <w:r>
        <w:rPr>
          <w:rStyle w:val="CommentReference"/>
        </w:rPr>
        <w:annotationRef/>
      </w:r>
      <w:r>
        <w:t>Ok Noted. It can be added later. Updated the FRS</w:t>
      </w:r>
    </w:p>
  </w:comment>
  <w:comment w:id="413" w:author="Nur Amin Bin Haji Nurazmi" w:date="2023-06-21T09:45:00Z" w:initials="NABHN">
    <w:p w14:paraId="306F427F" w14:textId="77777777" w:rsidR="001E3FB8" w:rsidRDefault="001E3FB8" w:rsidP="00F3693F">
      <w:pPr>
        <w:pStyle w:val="CommentText"/>
      </w:pPr>
      <w:r>
        <w:rPr>
          <w:rStyle w:val="CommentReference"/>
        </w:rPr>
        <w:annotationRef/>
      </w:r>
      <w:r>
        <w:t>To check the link</w:t>
      </w:r>
    </w:p>
  </w:comment>
  <w:comment w:id="414" w:author="Sampathkumar Chinnaswamy" w:date="2023-06-21T18:23:00Z" w:initials="SC">
    <w:p w14:paraId="46BB43D4" w14:textId="69E138D2" w:rsidR="001E3FB8" w:rsidRDefault="001E3FB8">
      <w:pPr>
        <w:pStyle w:val="CommentText"/>
      </w:pPr>
      <w:r>
        <w:t xml:space="preserve">Enabled the Link </w:t>
      </w:r>
      <w:r>
        <w:rPr>
          <w:rStyle w:val="CommentReference"/>
        </w:rPr>
        <w:annotationRef/>
      </w:r>
    </w:p>
    <w:p w14:paraId="2F7F86FF" w14:textId="1925E7B2" w:rsidR="001E3FB8" w:rsidRDefault="001E3FB8">
      <w:pPr>
        <w:pStyle w:val="CommentText"/>
      </w:pPr>
      <w:r>
        <w:t>Updated the FRS</w:t>
      </w:r>
    </w:p>
  </w:comment>
  <w:comment w:id="555" w:author="Nur Amin Bin Haji Nurazmi" w:date="2023-06-21T09:48:00Z" w:initials="NABHN">
    <w:p w14:paraId="65C55D4E" w14:textId="77777777" w:rsidR="001E3FB8" w:rsidRDefault="001E3FB8" w:rsidP="00F3693F">
      <w:pPr>
        <w:pStyle w:val="CommentText"/>
      </w:pPr>
      <w:r>
        <w:rPr>
          <w:rStyle w:val="CommentReference"/>
        </w:rPr>
        <w:annotationRef/>
      </w:r>
      <w:r>
        <w:t>Currently, not used. Thus, to keep it blank and to be tagged later when confirmed.</w:t>
      </w:r>
    </w:p>
  </w:comment>
  <w:comment w:id="552" w:author="Sampathkumar Chinnaswamy" w:date="2023-06-21T18:24:00Z" w:initials="SC">
    <w:p w14:paraId="704E79E0" w14:textId="77777777" w:rsidR="001E3FB8" w:rsidRDefault="001E3FB8">
      <w:pPr>
        <w:pStyle w:val="CommentText"/>
        <w:rPr>
          <w:rStyle w:val="CommentReference"/>
        </w:rPr>
      </w:pPr>
      <w:r>
        <w:rPr>
          <w:rStyle w:val="CommentReference"/>
        </w:rPr>
        <w:annotationRef/>
      </w:r>
      <w:r>
        <w:rPr>
          <w:rStyle w:val="CommentReference"/>
        </w:rPr>
        <w:t xml:space="preserve">Ok Noted. </w:t>
      </w:r>
    </w:p>
    <w:p w14:paraId="57C69690" w14:textId="1C0D86DB" w:rsidR="001E3FB8" w:rsidRPr="002002DA" w:rsidRDefault="001E3FB8">
      <w:pPr>
        <w:pStyle w:val="CommentText"/>
        <w:rPr>
          <w:sz w:val="16"/>
          <w:szCs w:val="16"/>
        </w:rPr>
      </w:pPr>
      <w:r>
        <w:rPr>
          <w:rStyle w:val="CommentReference"/>
        </w:rPr>
        <w:t>While use it in future, we can enter the appropriate co-efficient values and use it for Contribution calculation</w:t>
      </w:r>
    </w:p>
  </w:comment>
  <w:comment w:id="563" w:author="Nur Amin Bin Haji Nurazmi" w:date="2023-06-21T09:46:00Z" w:initials="NABHN">
    <w:p w14:paraId="771E3F2E" w14:textId="16C98C00" w:rsidR="001E3FB8" w:rsidRDefault="001E3FB8" w:rsidP="00F3693F">
      <w:pPr>
        <w:pStyle w:val="CommentText"/>
      </w:pPr>
      <w:r>
        <w:rPr>
          <w:rStyle w:val="CommentReference"/>
        </w:rPr>
        <w:annotationRef/>
      </w:r>
      <w:r>
        <w:t>Duplicate</w:t>
      </w:r>
    </w:p>
  </w:comment>
  <w:comment w:id="564" w:author="Sampathkumar Chinnaswamy" w:date="2023-06-21T18:30:00Z" w:initials="SC">
    <w:p w14:paraId="138E75CB" w14:textId="0FB83552" w:rsidR="001E3FB8" w:rsidRDefault="001E3FB8">
      <w:pPr>
        <w:pStyle w:val="CommentText"/>
      </w:pPr>
      <w:r>
        <w:rPr>
          <w:rStyle w:val="CommentReference"/>
        </w:rPr>
        <w:annotationRef/>
      </w:r>
      <w:r>
        <w:t>One is Vehicle Sum Insured and another one in Windscreen Sum Insured</w:t>
      </w:r>
    </w:p>
    <w:p w14:paraId="1072B190" w14:textId="5D48501B" w:rsidR="001E3FB8" w:rsidRDefault="001E3FB8">
      <w:pPr>
        <w:pStyle w:val="CommentText"/>
      </w:pPr>
      <w:r>
        <w:t>Updated the FRS</w:t>
      </w:r>
    </w:p>
  </w:comment>
  <w:comment w:id="743" w:author="Nur Amin Bin Haji Nurazmi" w:date="2023-06-21T09:52:00Z" w:initials="NABHN">
    <w:p w14:paraId="10AF08AC" w14:textId="77777777" w:rsidR="001E3FB8" w:rsidRDefault="001E3FB8" w:rsidP="00F3693F">
      <w:pPr>
        <w:pStyle w:val="CommentText"/>
      </w:pPr>
      <w:r>
        <w:rPr>
          <w:rStyle w:val="CommentReference"/>
        </w:rPr>
        <w:annotationRef/>
      </w:r>
      <w:r>
        <w:t>For now, only for these. This should be able to be maintained accordingly.</w:t>
      </w:r>
    </w:p>
  </w:comment>
  <w:comment w:id="744" w:author="Sampathkumar Chinnaswamy" w:date="2023-06-23T11:32:00Z" w:initials="SC">
    <w:p w14:paraId="4E36218A" w14:textId="3C883265" w:rsidR="001E3FB8" w:rsidRDefault="001E3FB8">
      <w:pPr>
        <w:pStyle w:val="CommentText"/>
      </w:pPr>
      <w:r>
        <w:rPr>
          <w:rStyle w:val="CommentReference"/>
        </w:rPr>
        <w:annotationRef/>
      </w:r>
      <w:r>
        <w:t>Updated the FRS as below</w:t>
      </w:r>
    </w:p>
    <w:p w14:paraId="0568D5F0" w14:textId="77777777" w:rsidR="001E3FB8" w:rsidRPr="00EE7978" w:rsidRDefault="001E3FB8" w:rsidP="00AE6579">
      <w:pPr>
        <w:pStyle w:val="ListParagraph"/>
        <w:numPr>
          <w:ilvl w:val="0"/>
          <w:numId w:val="4"/>
        </w:numPr>
      </w:pPr>
      <w:r w:rsidRPr="00EE7978">
        <w:t>User can add any other two / three / multi dimension factors can be user can add new Vehicle Types in future</w:t>
      </w:r>
    </w:p>
    <w:p w14:paraId="239E27C7" w14:textId="77777777" w:rsidR="001E3FB8" w:rsidRDefault="001E3FB8">
      <w:pPr>
        <w:pStyle w:val="CommentText"/>
      </w:pPr>
    </w:p>
  </w:comment>
  <w:comment w:id="745" w:author="Nur Amin Bin Haji Nurazmi" w:date="2023-06-21T09:51:00Z" w:initials="NABHN">
    <w:p w14:paraId="2FFE8EF5" w14:textId="285538F1" w:rsidR="001E3FB8" w:rsidRDefault="001E3FB8" w:rsidP="00F3693F">
      <w:pPr>
        <w:pStyle w:val="CommentText"/>
      </w:pPr>
      <w:r>
        <w:rPr>
          <w:rStyle w:val="CommentReference"/>
        </w:rPr>
        <w:annotationRef/>
      </w:r>
      <w:r>
        <w:t>This is 3 dimensional</w:t>
      </w:r>
    </w:p>
  </w:comment>
  <w:comment w:id="746" w:author="Sampathkumar Chinnaswamy" w:date="2023-06-23T11:35:00Z" w:initials="SC">
    <w:p w14:paraId="1EA331A5" w14:textId="4786B97C" w:rsidR="001E3FB8" w:rsidRDefault="001E3FB8">
      <w:pPr>
        <w:pStyle w:val="CommentText"/>
      </w:pPr>
      <w:r>
        <w:rPr>
          <w:rStyle w:val="CommentReference"/>
        </w:rPr>
        <w:annotationRef/>
      </w:r>
      <w:r>
        <w:t>Ok Noted</w:t>
      </w:r>
    </w:p>
  </w:comment>
  <w:comment w:id="748" w:author="Mohamad Amirul Bin Hazhar" w:date="2023-06-21T14:40:00Z" w:initials="MABH">
    <w:p w14:paraId="27B5AE09" w14:textId="77777777" w:rsidR="001E3FB8" w:rsidRDefault="001E3FB8" w:rsidP="00F3693F">
      <w:pPr>
        <w:pStyle w:val="CommentText"/>
      </w:pPr>
      <w:r>
        <w:rPr>
          <w:rStyle w:val="CommentReference"/>
        </w:rPr>
        <w:annotationRef/>
      </w:r>
      <w:r>
        <w:t>Confirmed, 0 meant for Corporate customer.</w:t>
      </w:r>
    </w:p>
  </w:comment>
  <w:comment w:id="749" w:author="Sampathkumar Chinnaswamy" w:date="2023-06-23T11:35:00Z" w:initials="SC">
    <w:p w14:paraId="168698E0" w14:textId="0CEDF6EA" w:rsidR="001E3FB8" w:rsidRDefault="001E3FB8">
      <w:pPr>
        <w:pStyle w:val="CommentText"/>
      </w:pPr>
      <w:r>
        <w:rPr>
          <w:rStyle w:val="CommentReference"/>
        </w:rPr>
        <w:annotationRef/>
      </w:r>
      <w:r>
        <w:t>Ok Noted</w:t>
      </w:r>
    </w:p>
  </w:comment>
  <w:comment w:id="758" w:author="Nur Amin Bin Haji Nurazmi" w:date="2023-06-21T09:54:00Z" w:initials="NABHN">
    <w:p w14:paraId="797C2E8A" w14:textId="1E217097" w:rsidR="001E3FB8" w:rsidRDefault="001E3FB8" w:rsidP="00F3693F">
      <w:pPr>
        <w:pStyle w:val="CommentText"/>
      </w:pPr>
      <w:r>
        <w:rPr>
          <w:rStyle w:val="CommentReference"/>
        </w:rPr>
        <w:annotationRef/>
      </w:r>
      <w:r>
        <w:t>As agreed, the structure should be similar to the calculator for ease of uploading.</w:t>
      </w:r>
    </w:p>
  </w:comment>
  <w:comment w:id="759" w:author="Sampathkumar Chinnaswamy" w:date="2023-06-23T11:30:00Z" w:initials="SC">
    <w:p w14:paraId="1B55BD60" w14:textId="3B762D17" w:rsidR="001E3FB8" w:rsidRDefault="001E3FB8">
      <w:pPr>
        <w:pStyle w:val="CommentText"/>
      </w:pPr>
      <w:r>
        <w:rPr>
          <w:rStyle w:val="CommentReference"/>
        </w:rPr>
        <w:annotationRef/>
      </w:r>
      <w:r>
        <w:t xml:space="preserve">Updated the FRS. We will follow the GLM Sheet </w:t>
      </w:r>
    </w:p>
  </w:comment>
  <w:comment w:id="818" w:author="Nur Amin Bin Haji Nurazmi" w:date="2023-06-21T09:56:00Z" w:initials="NABHN">
    <w:p w14:paraId="74884EA6" w14:textId="77777777" w:rsidR="001E3FB8" w:rsidRDefault="001E3FB8" w:rsidP="00F3693F">
      <w:pPr>
        <w:pStyle w:val="CommentText"/>
      </w:pPr>
      <w:r>
        <w:rPr>
          <w:rStyle w:val="CommentReference"/>
        </w:rPr>
        <w:annotationRef/>
      </w:r>
      <w:r>
        <w:t>To be discussed</w:t>
      </w:r>
    </w:p>
  </w:comment>
  <w:comment w:id="819" w:author="Sampathkumar Chinnaswamy" w:date="2023-06-23T11:37:00Z" w:initials="SC">
    <w:p w14:paraId="720E6054" w14:textId="589C3A21" w:rsidR="001E3FB8" w:rsidRDefault="001E3FB8">
      <w:pPr>
        <w:pStyle w:val="CommentText"/>
      </w:pPr>
      <w:r>
        <w:rPr>
          <w:rStyle w:val="CommentReference"/>
        </w:rPr>
        <w:annotationRef/>
      </w:r>
      <w:r>
        <w:t>User can add two / three/ multi dimension factors in future</w:t>
      </w:r>
    </w:p>
  </w:comment>
  <w:comment w:id="823" w:author="Nur Amin Bin Haji Nurazmi" w:date="2023-06-21T10:01:00Z" w:initials="NABHN">
    <w:p w14:paraId="30E16050" w14:textId="77777777" w:rsidR="001E3FB8" w:rsidRDefault="001E3FB8">
      <w:pPr>
        <w:pStyle w:val="CommentText"/>
      </w:pPr>
      <w:r>
        <w:rPr>
          <w:rStyle w:val="CommentReference"/>
        </w:rPr>
        <w:annotationRef/>
      </w:r>
      <w:r>
        <w:t xml:space="preserve">Capping is only for the final contribution based on the lower and upper capping of Tariff. </w:t>
      </w:r>
    </w:p>
    <w:p w14:paraId="0BCE861A" w14:textId="77777777" w:rsidR="001E3FB8" w:rsidRDefault="001E3FB8" w:rsidP="00F3693F">
      <w:pPr>
        <w:pStyle w:val="CommentText"/>
      </w:pPr>
      <w:r>
        <w:t xml:space="preserve">One should be default and allow maintenance for specific selected factors. </w:t>
      </w:r>
    </w:p>
  </w:comment>
  <w:comment w:id="824" w:author="Sampathkumar Chinnaswamy" w:date="2023-06-30T17:50:00Z" w:initials="SC">
    <w:p w14:paraId="55FFE961" w14:textId="5A76FE5E" w:rsidR="001E3FB8" w:rsidRDefault="001E3FB8">
      <w:pPr>
        <w:pStyle w:val="CommentText"/>
      </w:pPr>
      <w:r>
        <w:rPr>
          <w:rStyle w:val="CommentReference"/>
        </w:rPr>
        <w:annotationRef/>
      </w:r>
      <w:r>
        <w:t>Ok Noted and updated the FRS</w:t>
      </w:r>
    </w:p>
  </w:comment>
  <w:comment w:id="865" w:author="Nur Amin Bin Haji Nurazmi" w:date="2023-06-21T10:01:00Z" w:initials="NABHN">
    <w:p w14:paraId="1A1E2E11" w14:textId="77777777" w:rsidR="001E3FB8" w:rsidRDefault="001E3FB8" w:rsidP="00F3693F">
      <w:pPr>
        <w:pStyle w:val="CommentText"/>
      </w:pPr>
      <w:r>
        <w:rPr>
          <w:rStyle w:val="CommentReference"/>
        </w:rPr>
        <w:annotationRef/>
      </w:r>
      <w:r>
        <w:t>NCD is from front end. Thus, there is no maintenance</w:t>
      </w:r>
    </w:p>
  </w:comment>
  <w:comment w:id="866" w:author="Sampathkumar Chinnaswamy" w:date="2023-06-21T19:03:00Z" w:initials="SC">
    <w:p w14:paraId="5E91BEB9" w14:textId="4C0CB38C" w:rsidR="001E3FB8" w:rsidRDefault="001E3FB8">
      <w:pPr>
        <w:pStyle w:val="CommentText"/>
      </w:pPr>
      <w:r>
        <w:rPr>
          <w:rStyle w:val="CommentReference"/>
        </w:rPr>
        <w:annotationRef/>
      </w:r>
      <w:r>
        <w:t>Ok Noted.</w:t>
      </w:r>
    </w:p>
    <w:p w14:paraId="2A85048F" w14:textId="274733FD" w:rsidR="001E3FB8" w:rsidRDefault="001E3FB8">
      <w:pPr>
        <w:pStyle w:val="CommentText"/>
      </w:pPr>
      <w:r>
        <w:t xml:space="preserve">Mentioned the </w:t>
      </w:r>
      <w:r>
        <w:t>FRS .</w:t>
      </w:r>
    </w:p>
  </w:comment>
  <w:comment w:id="868" w:author="Nur Amin Bin Haji Nurazmi" w:date="2023-06-21T10:02:00Z" w:initials="NABHN">
    <w:p w14:paraId="3AEFFE11" w14:textId="77777777" w:rsidR="001E3FB8" w:rsidRDefault="001E3FB8">
      <w:pPr>
        <w:pStyle w:val="CommentText"/>
        <w:rPr>
          <w:noProof/>
        </w:rPr>
      </w:pPr>
      <w:r>
        <w:rPr>
          <w:rStyle w:val="CommentReference"/>
        </w:rPr>
        <w:annotationRef/>
      </w:r>
      <w:r>
        <w:t xml:space="preserve">To rename as </w:t>
      </w:r>
    </w:p>
    <w:p w14:paraId="4BA98128" w14:textId="048344B8" w:rsidR="001E3FB8" w:rsidRDefault="001E3FB8">
      <w:pPr>
        <w:pStyle w:val="CommentText"/>
      </w:pPr>
      <w:r>
        <w:t>Wakalah Fee. Separated into Management Expenses and Commission.</w:t>
      </w:r>
    </w:p>
    <w:p w14:paraId="40CCC5DB" w14:textId="77777777" w:rsidR="001E3FB8" w:rsidRDefault="001E3FB8">
      <w:pPr>
        <w:pStyle w:val="CommentText"/>
      </w:pPr>
      <w:r>
        <w:t>This is not a pricing factor. This is part of the calculation to obtain final contribution.</w:t>
      </w:r>
    </w:p>
    <w:p w14:paraId="42FFEF3E" w14:textId="77777777" w:rsidR="001E3FB8" w:rsidRDefault="001E3FB8" w:rsidP="00F3693F">
      <w:pPr>
        <w:pStyle w:val="CommentText"/>
      </w:pPr>
      <w:r>
        <w:t>Wakalah fee can be differentiated by different segment such as sum covered, vehicle age, etc.</w:t>
      </w:r>
    </w:p>
  </w:comment>
  <w:comment w:id="869" w:author="Sampathkumar Chinnaswamy" w:date="2023-06-27T09:54:00Z" w:initials="SC">
    <w:p w14:paraId="21F30015" w14:textId="77777777" w:rsidR="001E3FB8" w:rsidRDefault="001E3FB8">
      <w:pPr>
        <w:pStyle w:val="CommentText"/>
      </w:pPr>
      <w:r>
        <w:rPr>
          <w:rStyle w:val="CommentReference"/>
        </w:rPr>
        <w:annotationRef/>
      </w:r>
      <w:r>
        <w:t>Ok Noted.</w:t>
      </w:r>
    </w:p>
    <w:p w14:paraId="0FBA6A6D" w14:textId="0256DCDC" w:rsidR="001E3FB8" w:rsidRDefault="001E3FB8">
      <w:pPr>
        <w:pStyle w:val="CommentText"/>
      </w:pPr>
      <w:r>
        <w:t>Renamed as Wakalah Fee</w:t>
      </w:r>
    </w:p>
    <w:p w14:paraId="59638304" w14:textId="310D7E2C" w:rsidR="001E3FB8" w:rsidRDefault="001E3FB8">
      <w:pPr>
        <w:pStyle w:val="CommentText"/>
      </w:pPr>
      <w:r>
        <w:t>Refer Section 1.2.8.c</w:t>
      </w:r>
    </w:p>
    <w:p w14:paraId="4CAC99EB" w14:textId="77777777" w:rsidR="001E3FB8" w:rsidRDefault="001E3FB8">
      <w:pPr>
        <w:pStyle w:val="CommentText"/>
      </w:pPr>
    </w:p>
  </w:comment>
  <w:comment w:id="885" w:author="Nur Amin Bin Haji Nurazmi" w:date="2023-06-21T10:11:00Z" w:initials="NABHN">
    <w:p w14:paraId="3248DDA2" w14:textId="77777777" w:rsidR="001E3FB8" w:rsidRDefault="001E3FB8" w:rsidP="00F3693F">
      <w:pPr>
        <w:pStyle w:val="CommentText"/>
      </w:pPr>
      <w:r>
        <w:rPr>
          <w:rStyle w:val="CommentReference"/>
        </w:rPr>
        <w:annotationRef/>
      </w:r>
      <w:r>
        <w:t>What is meant by this?</w:t>
      </w:r>
    </w:p>
  </w:comment>
  <w:comment w:id="886" w:author="Sampathkumar Chinnaswamy" w:date="2023-06-21T19:05:00Z" w:initials="SC">
    <w:p w14:paraId="752A514F" w14:textId="2B4AABC8" w:rsidR="001E3FB8" w:rsidRDefault="001E3FB8">
      <w:pPr>
        <w:pStyle w:val="CommentText"/>
      </w:pPr>
      <w:r>
        <w:rPr>
          <w:rStyle w:val="CommentReference"/>
        </w:rPr>
        <w:annotationRef/>
      </w:r>
      <w:r>
        <w:t>Extra Coverage Contribution shall be calculated for De-Tariff Vehicle Type (PC and MC) and also for Tariff Vehicle Types (CV)</w:t>
      </w:r>
    </w:p>
  </w:comment>
  <w:comment w:id="903" w:author="Nur Amin Bin Haji Nurazmi" w:date="2023-06-21T10:13:00Z" w:initials="NABHN">
    <w:p w14:paraId="72735EC3" w14:textId="77777777" w:rsidR="001E3FB8" w:rsidRDefault="001E3FB8" w:rsidP="00F3693F">
      <w:pPr>
        <w:pStyle w:val="CommentText"/>
      </w:pPr>
      <w:r>
        <w:rPr>
          <w:rStyle w:val="CommentReference"/>
        </w:rPr>
        <w:annotationRef/>
      </w:r>
      <w:r>
        <w:t>Part of Wakalah Fee</w:t>
      </w:r>
    </w:p>
  </w:comment>
  <w:comment w:id="904" w:author="Sampathkumar Chinnaswamy" w:date="2023-06-25T15:30:00Z" w:initials="SC">
    <w:p w14:paraId="65C6D2E5" w14:textId="1C6B5505" w:rsidR="001E3FB8" w:rsidRDefault="001E3FB8">
      <w:pPr>
        <w:pStyle w:val="CommentText"/>
      </w:pPr>
      <w:r>
        <w:rPr>
          <w:rStyle w:val="CommentReference"/>
        </w:rPr>
        <w:annotationRef/>
      </w:r>
      <w:r>
        <w:t>Updated the FRS</w:t>
      </w:r>
    </w:p>
  </w:comment>
  <w:comment w:id="985" w:author="Nur Amin Bin Haji Nurazmi" w:date="2023-06-21T10:13:00Z" w:initials="NABHN">
    <w:p w14:paraId="5B83F909" w14:textId="77777777" w:rsidR="001E3FB8" w:rsidRDefault="001E3FB8" w:rsidP="00F3693F">
      <w:pPr>
        <w:pStyle w:val="CommentText"/>
      </w:pPr>
      <w:r>
        <w:rPr>
          <w:rStyle w:val="CommentReference"/>
        </w:rPr>
        <w:annotationRef/>
      </w:r>
      <w:r>
        <w:t>Why are we showing other classes? To only show for Motor</w:t>
      </w:r>
    </w:p>
  </w:comment>
  <w:comment w:id="986" w:author="Sampathkumar Chinnaswamy" w:date="2023-06-21T19:07:00Z" w:initials="SC">
    <w:p w14:paraId="69171409" w14:textId="4A859FFA" w:rsidR="001E3FB8" w:rsidRDefault="001E3FB8">
      <w:pPr>
        <w:pStyle w:val="CommentText"/>
      </w:pPr>
      <w:r>
        <w:rPr>
          <w:rStyle w:val="CommentReference"/>
        </w:rPr>
        <w:annotationRef/>
      </w:r>
      <w:r>
        <w:t xml:space="preserve">Removed Commission for Other than Motor </w:t>
      </w:r>
    </w:p>
  </w:comment>
  <w:comment w:id="1000" w:author="Nur Amin Bin Haji Nurazmi" w:date="2023-06-21T10:02:00Z" w:initials="NABHN">
    <w:p w14:paraId="332EA08D" w14:textId="77777777" w:rsidR="001E3FB8" w:rsidRDefault="001E3FB8" w:rsidP="003C72CF">
      <w:pPr>
        <w:pStyle w:val="CommentText"/>
      </w:pPr>
      <w:r>
        <w:rPr>
          <w:rStyle w:val="CommentReference"/>
        </w:rPr>
        <w:annotationRef/>
      </w:r>
      <w:r>
        <w:t>To rename as Wakalah Fee. Separated into Management Expenses and Commission.</w:t>
      </w:r>
    </w:p>
    <w:p w14:paraId="1ED207A8" w14:textId="77777777" w:rsidR="001E3FB8" w:rsidRDefault="001E3FB8" w:rsidP="003C72CF">
      <w:pPr>
        <w:pStyle w:val="CommentText"/>
      </w:pPr>
      <w:r>
        <w:t>This is not a pricing factor. This is part of the calculation to obtain final contribution.</w:t>
      </w:r>
    </w:p>
    <w:p w14:paraId="5DC53FD9" w14:textId="4D4E1B35" w:rsidR="001E3FB8" w:rsidRDefault="001E3FB8" w:rsidP="003C72CF">
      <w:pPr>
        <w:pStyle w:val="CommentText"/>
      </w:pPr>
      <w:r>
        <w:t>Wakalah fee can be differentiated by different segment such as sum covered, vehicle age, etc.</w:t>
      </w:r>
    </w:p>
  </w:comment>
  <w:comment w:id="1001" w:author="Sampathkumar Chinnaswamy" w:date="2023-06-23T12:20:00Z" w:initials="SC">
    <w:p w14:paraId="06BFAAD6" w14:textId="2F3868EA" w:rsidR="001E3FB8" w:rsidRDefault="001E3FB8">
      <w:pPr>
        <w:pStyle w:val="CommentText"/>
      </w:pPr>
      <w:r>
        <w:rPr>
          <w:rStyle w:val="CommentReference"/>
        </w:rPr>
        <w:annotationRef/>
      </w:r>
      <w:r>
        <w:t xml:space="preserve">Updated the FRS </w:t>
      </w:r>
    </w:p>
  </w:comment>
  <w:comment w:id="1026" w:author="Nur Amin Bin Haji Nurazmi" w:date="2023-06-21T10:20:00Z" w:initials="NABHN">
    <w:p w14:paraId="4E1F9659" w14:textId="77777777" w:rsidR="001E3FB8" w:rsidRDefault="001E3FB8" w:rsidP="00F3693F">
      <w:pPr>
        <w:pStyle w:val="CommentText"/>
      </w:pPr>
      <w:r>
        <w:rPr>
          <w:rStyle w:val="CommentReference"/>
        </w:rPr>
        <w:annotationRef/>
      </w:r>
      <w:r>
        <w:t>Currently, only RM50 for all Motor. To double check before commission/rebate?</w:t>
      </w:r>
    </w:p>
  </w:comment>
  <w:comment w:id="1027" w:author="Sampathkumar Chinnaswamy" w:date="2023-06-27T10:00:00Z" w:initials="SC">
    <w:p w14:paraId="79BFBAC5" w14:textId="549CF4DB" w:rsidR="001E3FB8" w:rsidRDefault="001E3FB8">
      <w:pPr>
        <w:pStyle w:val="CommentText"/>
      </w:pPr>
      <w:r>
        <w:rPr>
          <w:rStyle w:val="CommentReference"/>
        </w:rPr>
        <w:annotationRef/>
      </w:r>
      <w:r>
        <w:t>Updated the FRS</w:t>
      </w:r>
    </w:p>
  </w:comment>
  <w:comment w:id="1059" w:author="Nur Amin Bin Haji Nurazmi" w:date="2023-06-21T10:26:00Z" w:initials="NABHN">
    <w:p w14:paraId="67CC1139" w14:textId="04232502" w:rsidR="001E3FB8" w:rsidRDefault="001E3FB8" w:rsidP="00F3693F">
      <w:pPr>
        <w:pStyle w:val="CommentText"/>
      </w:pPr>
      <w:r>
        <w:rPr>
          <w:rStyle w:val="CommentReference"/>
        </w:rPr>
        <w:annotationRef/>
      </w:r>
      <w:r>
        <w:t xml:space="preserve">To update to the current structure as previously discussed. </w:t>
      </w:r>
    </w:p>
  </w:comment>
  <w:comment w:id="1060" w:author="Sampathkumar Chinnaswamy" w:date="2023-06-23T11:42:00Z" w:initials="SC">
    <w:p w14:paraId="771ACEBA" w14:textId="74DB9360" w:rsidR="001E3FB8" w:rsidRDefault="001E3FB8">
      <w:pPr>
        <w:pStyle w:val="CommentText"/>
      </w:pPr>
      <w:r>
        <w:rPr>
          <w:rStyle w:val="CommentReference"/>
        </w:rPr>
        <w:annotationRef/>
      </w:r>
      <w:r>
        <w:t xml:space="preserve">Updated the FRS as per the current structure </w:t>
      </w:r>
    </w:p>
  </w:comment>
  <w:comment w:id="1077" w:author="Nur Amin Bin Haji Nurazmi" w:date="2023-06-21T10:27:00Z" w:initials="NABHN">
    <w:p w14:paraId="13C811BD" w14:textId="77777777" w:rsidR="001E3FB8" w:rsidRDefault="001E3FB8" w:rsidP="00F3693F">
      <w:pPr>
        <w:pStyle w:val="CommentText"/>
      </w:pPr>
      <w:r>
        <w:rPr>
          <w:rStyle w:val="CommentReference"/>
        </w:rPr>
        <w:annotationRef/>
      </w:r>
      <w:r>
        <w:t>Auto generated</w:t>
      </w:r>
    </w:p>
  </w:comment>
  <w:comment w:id="1078" w:author="Sampathkumar Chinnaswamy" w:date="2023-06-21T19:12:00Z" w:initials="SC">
    <w:p w14:paraId="4670A625" w14:textId="4AE73172" w:rsidR="001E3FB8" w:rsidRDefault="001E3FB8">
      <w:pPr>
        <w:pStyle w:val="CommentText"/>
      </w:pPr>
      <w:r>
        <w:rPr>
          <w:rStyle w:val="CommentReference"/>
        </w:rPr>
        <w:annotationRef/>
      </w:r>
      <w:r>
        <w:t>Updated the FRS as Auto Generated</w:t>
      </w:r>
    </w:p>
  </w:comment>
  <w:comment w:id="1112" w:author="Nur Amin Bin Haji Nurazmi" w:date="2023-06-21T10:32:00Z" w:initials="NABHN">
    <w:p w14:paraId="4F56DE6C" w14:textId="77777777" w:rsidR="001E3FB8" w:rsidRDefault="001E3FB8" w:rsidP="00F3693F">
      <w:pPr>
        <w:pStyle w:val="CommentText"/>
      </w:pPr>
      <w:r>
        <w:rPr>
          <w:rStyle w:val="CommentReference"/>
        </w:rPr>
        <w:annotationRef/>
      </w:r>
      <w:r>
        <w:t>No pricing serial number for extra coverage. Should be based on maintenance of agent group, pricing serial number, etc.</w:t>
      </w:r>
    </w:p>
  </w:comment>
  <w:comment w:id="1113" w:author="Sampathkumar Chinnaswamy" w:date="2023-06-27T10:01:00Z" w:initials="SC">
    <w:p w14:paraId="54BAE9C4" w14:textId="2BE89EA7" w:rsidR="001E3FB8" w:rsidRDefault="001E3FB8">
      <w:pPr>
        <w:pStyle w:val="CommentText"/>
      </w:pPr>
      <w:r>
        <w:rPr>
          <w:rStyle w:val="CommentReference"/>
        </w:rPr>
        <w:annotationRef/>
      </w:r>
      <w:r>
        <w:t>As discussed we will keep it for now. Upon confirmation this can be changed</w:t>
      </w:r>
    </w:p>
  </w:comment>
  <w:comment w:id="1257" w:author="Nur Amin Bin Haji Nurazmi" w:date="2023-06-21T10:35:00Z" w:initials="NABHN">
    <w:p w14:paraId="445EBFA2" w14:textId="77777777" w:rsidR="001E3FB8" w:rsidRDefault="001E3FB8" w:rsidP="00F3693F">
      <w:pPr>
        <w:pStyle w:val="CommentText"/>
      </w:pPr>
      <w:r>
        <w:rPr>
          <w:rStyle w:val="CommentReference"/>
        </w:rPr>
        <w:annotationRef/>
      </w:r>
      <w:r>
        <w:t>Already mentioned before. To compile and make it comprehensive</w:t>
      </w:r>
    </w:p>
  </w:comment>
  <w:comment w:id="1258" w:author="Sampathkumar Chinnaswamy" w:date="2023-06-23T12:12:00Z" w:initials="SC">
    <w:p w14:paraId="3D57E29C" w14:textId="430C4C3A" w:rsidR="001E3FB8" w:rsidRDefault="001E3FB8">
      <w:pPr>
        <w:pStyle w:val="CommentText"/>
      </w:pPr>
      <w:r>
        <w:rPr>
          <w:rStyle w:val="CommentReference"/>
        </w:rPr>
        <w:annotationRef/>
      </w:r>
      <w:r>
        <w:t xml:space="preserve">Ok Compiled with Commission </w:t>
      </w:r>
    </w:p>
    <w:p w14:paraId="29DE9899" w14:textId="77777777" w:rsidR="001E3FB8" w:rsidRDefault="001E3FB8" w:rsidP="00766A10">
      <w:pPr>
        <w:pStyle w:val="ListParagraph"/>
        <w:ind w:left="0"/>
      </w:pPr>
      <w:r>
        <w:t xml:space="preserve">Wakalah Fee Management Expenses can be based on the sum covered, vehicle age, Insured Age, Capacity </w:t>
      </w:r>
    </w:p>
    <w:p w14:paraId="5B90EF3C" w14:textId="073E2BC0" w:rsidR="001E3FB8" w:rsidRDefault="001E3FB8" w:rsidP="00766A10">
      <w:pPr>
        <w:pStyle w:val="ListParagraph"/>
        <w:ind w:left="0"/>
      </w:pPr>
      <w:r>
        <w:t>Updated the FRS Section 1.2.7.h.5</w:t>
      </w:r>
    </w:p>
    <w:p w14:paraId="44EC9491" w14:textId="77777777" w:rsidR="001E3FB8" w:rsidRDefault="001E3FB8">
      <w:pPr>
        <w:pStyle w:val="CommentText"/>
      </w:pPr>
    </w:p>
  </w:comment>
  <w:comment w:id="1325" w:author="Nur Amin Bin Haji Nurazmi" w:date="2023-06-21T10:40:00Z" w:initials="NABHN">
    <w:p w14:paraId="499EE4B9" w14:textId="77777777" w:rsidR="001E3FB8" w:rsidRDefault="001E3FB8" w:rsidP="00F3693F">
      <w:pPr>
        <w:pStyle w:val="CommentText"/>
      </w:pPr>
      <w:r>
        <w:rPr>
          <w:rStyle w:val="CommentReference"/>
        </w:rPr>
        <w:annotationRef/>
      </w:r>
      <w:r>
        <w:t>Kindly confirm on this basis. Do not think there is primary and secondary. Same for all and subject to maxm cumulative uploading.</w:t>
      </w:r>
    </w:p>
  </w:comment>
  <w:comment w:id="1326" w:author="Sampathkumar Chinnaswamy" w:date="2023-06-23T11:51:00Z" w:initials="SC">
    <w:p w14:paraId="38702538" w14:textId="35FDDF19" w:rsidR="001E3FB8" w:rsidRDefault="001E3FB8">
      <w:pPr>
        <w:pStyle w:val="CommentText"/>
      </w:pPr>
      <w:r>
        <w:rPr>
          <w:rStyle w:val="CommentReference"/>
        </w:rPr>
        <w:annotationRef/>
      </w:r>
      <w:r>
        <w:t xml:space="preserve">Ok Noted. No Primary and Secondary Loading. When the sum of the applicable loading exceeds the maximum cumulative loading, apply the max cumulative loading. Otherwise apply the sum of the applicable loading. </w:t>
      </w:r>
    </w:p>
    <w:p w14:paraId="03136CA2" w14:textId="5B327251" w:rsidR="001E3FB8" w:rsidRDefault="001E3FB8">
      <w:pPr>
        <w:pStyle w:val="CommentText"/>
      </w:pPr>
      <w:r>
        <w:t>Updated the FRS section 1.2.7.e</w:t>
      </w:r>
    </w:p>
  </w:comment>
  <w:comment w:id="1522" w:author="Nur Amin Bin Haji Nurazmi" w:date="2023-06-21T10:48:00Z" w:initials="NABHN">
    <w:p w14:paraId="45D8F6DF" w14:textId="77777777" w:rsidR="001E3FB8" w:rsidRDefault="001E3FB8" w:rsidP="00F3693F">
      <w:pPr>
        <w:pStyle w:val="CommentText"/>
      </w:pPr>
      <w:r>
        <w:rPr>
          <w:rStyle w:val="CommentReference"/>
        </w:rPr>
        <w:annotationRef/>
      </w:r>
      <w:r>
        <w:t>Need to have proper flow from one step to another. Not just in one flow.</w:t>
      </w:r>
    </w:p>
  </w:comment>
  <w:comment w:id="1523" w:author="Sampathkumar Chinnaswamy" w:date="2023-06-28T11:30:00Z" w:initials="SC">
    <w:p w14:paraId="3C8250DD" w14:textId="170A7F89" w:rsidR="001E3FB8" w:rsidRDefault="001E3FB8">
      <w:pPr>
        <w:pStyle w:val="CommentText"/>
      </w:pPr>
      <w:r>
        <w:rPr>
          <w:rStyle w:val="CommentReference"/>
        </w:rPr>
        <w:annotationRef/>
      </w:r>
      <w:r>
        <w:t>Process Flow added Refer Section 1.2.16</w:t>
      </w:r>
    </w:p>
  </w:comment>
  <w:comment w:id="1526" w:author="Mohamad Amirul Bin Hazhar" w:date="2023-06-21T12:15:00Z" w:initials="MABH">
    <w:p w14:paraId="0B825DBF" w14:textId="77777777" w:rsidR="001E3FB8" w:rsidRDefault="001E3FB8" w:rsidP="00F3693F">
      <w:pPr>
        <w:pStyle w:val="CommentText"/>
      </w:pPr>
      <w:r>
        <w:rPr>
          <w:rStyle w:val="CommentReference"/>
        </w:rPr>
        <w:annotationRef/>
      </w:r>
      <w:r>
        <w:t>For capping/cupping purpose, the tariff computation item 2 will not considered additional coverage from item 2.4.</w:t>
      </w:r>
      <w:r>
        <w:br/>
      </w:r>
      <w:r>
        <w:t>item 3 will read the tariff computed from item 2.7 where tariff here is computed without additional coverage as capping is based on basic cover only.</w:t>
      </w:r>
      <w:r>
        <w:br/>
        <w:t>item 6.1,6.2 to refer Summary calc sheet</w:t>
      </w:r>
    </w:p>
  </w:comment>
  <w:comment w:id="1527" w:author="Sampathkumar Chinnaswamy" w:date="2023-06-21T19:21:00Z" w:initials="SC">
    <w:p w14:paraId="1679480F" w14:textId="2B8577B3" w:rsidR="001E3FB8" w:rsidRDefault="001E3FB8">
      <w:pPr>
        <w:pStyle w:val="CommentText"/>
      </w:pPr>
      <w:r>
        <w:rPr>
          <w:rStyle w:val="CommentReference"/>
        </w:rPr>
        <w:annotationRef/>
      </w:r>
      <w:r>
        <w:t>Yes. We will consider the Tariff Premium without Extra cover Premium for Capping.</w:t>
      </w:r>
    </w:p>
    <w:p w14:paraId="35878852" w14:textId="5E9E9321" w:rsidR="001E3FB8" w:rsidRDefault="001E3FB8">
      <w:pPr>
        <w:pStyle w:val="CommentText"/>
      </w:pPr>
      <w:r>
        <w:t xml:space="preserve">We will follow the GLM Sheet for Capping </w:t>
      </w:r>
    </w:p>
  </w:comment>
  <w:comment w:id="1530" w:author="Nur Amin Bin Haji Nurazmi" w:date="2023-06-21T10:51:00Z" w:initials="NABHN">
    <w:p w14:paraId="5D7D457A" w14:textId="2CC636D0" w:rsidR="001E3FB8" w:rsidRDefault="001E3FB8" w:rsidP="00F3693F">
      <w:pPr>
        <w:pStyle w:val="CommentText"/>
      </w:pPr>
      <w:r>
        <w:rPr>
          <w:rStyle w:val="CommentReference"/>
        </w:rPr>
        <w:annotationRef/>
      </w:r>
      <w:r>
        <w:t>Extra coverage 2.4 not to be calculated under item 2</w:t>
      </w:r>
    </w:p>
  </w:comment>
  <w:comment w:id="1531" w:author="Sampathkumar Chinnaswamy" w:date="2023-06-21T19:29:00Z" w:initials="SC">
    <w:p w14:paraId="48CFD2C2" w14:textId="77777777" w:rsidR="001E3FB8" w:rsidRDefault="001E3FB8" w:rsidP="00625961">
      <w:pPr>
        <w:pStyle w:val="CommentText"/>
      </w:pPr>
      <w:r>
        <w:rPr>
          <w:rStyle w:val="CommentReference"/>
        </w:rPr>
        <w:annotationRef/>
      </w:r>
      <w:r>
        <w:t>Yes. We will consider the Tariff Premium without Extra cover Premium for Capping.</w:t>
      </w:r>
    </w:p>
    <w:p w14:paraId="0D5F0313" w14:textId="67D52AC6" w:rsidR="001E3FB8" w:rsidRDefault="001E3FB8" w:rsidP="00625961">
      <w:pPr>
        <w:pStyle w:val="CommentText"/>
      </w:pPr>
      <w:r>
        <w:t>We will follow the GLM Sheet for Capping</w:t>
      </w:r>
    </w:p>
  </w:comment>
  <w:comment w:id="1535" w:author="Nur Amin Bin Haji Nurazmi" w:date="2023-06-21T10:52:00Z" w:initials="NABHN">
    <w:p w14:paraId="6D2EFBD7" w14:textId="77777777" w:rsidR="001E3FB8" w:rsidRDefault="001E3FB8" w:rsidP="00F3693F">
      <w:pPr>
        <w:pStyle w:val="CommentText"/>
      </w:pPr>
      <w:r>
        <w:rPr>
          <w:rStyle w:val="CommentReference"/>
        </w:rPr>
        <w:annotationRef/>
      </w:r>
      <w:r>
        <w:t>Same comment as above</w:t>
      </w:r>
    </w:p>
  </w:comment>
  <w:comment w:id="1536" w:author="Sampathkumar Chinnaswamy" w:date="2023-06-21T19:29:00Z" w:initials="SC">
    <w:p w14:paraId="6729B60E" w14:textId="77777777" w:rsidR="001E3FB8" w:rsidRDefault="001E3FB8" w:rsidP="00625961">
      <w:pPr>
        <w:pStyle w:val="CommentText"/>
      </w:pPr>
      <w:r>
        <w:rPr>
          <w:rStyle w:val="CommentReference"/>
        </w:rPr>
        <w:annotationRef/>
      </w:r>
      <w:r>
        <w:t>Yes. We will consider the Tariff Premium without Extra cover Premium for Capping.</w:t>
      </w:r>
    </w:p>
    <w:p w14:paraId="61EDC5A7" w14:textId="463A18F1" w:rsidR="001E3FB8" w:rsidRDefault="001E3FB8" w:rsidP="00625961">
      <w:pPr>
        <w:pStyle w:val="CommentText"/>
      </w:pPr>
      <w:r>
        <w:t>We will follow the GLM Sheet for Capping</w:t>
      </w:r>
    </w:p>
  </w:comment>
  <w:comment w:id="1557" w:author="Nur Amin Bin Haji Nurazmi" w:date="2023-06-21T10:54:00Z" w:initials="NABHN">
    <w:p w14:paraId="0F48D10A" w14:textId="77777777" w:rsidR="001E3FB8" w:rsidRDefault="001E3FB8" w:rsidP="00F3693F">
      <w:pPr>
        <w:pStyle w:val="CommentText"/>
      </w:pPr>
      <w:r>
        <w:rPr>
          <w:rStyle w:val="CommentReference"/>
        </w:rPr>
        <w:annotationRef/>
      </w:r>
      <w:r>
        <w:t>Currently, front end can calculate?</w:t>
      </w:r>
    </w:p>
  </w:comment>
  <w:comment w:id="1558" w:author="Sampathkumar Chinnaswamy" w:date="2023-06-25T15:46:00Z" w:initials="SC">
    <w:p w14:paraId="39586B50" w14:textId="339DD597" w:rsidR="001E3FB8" w:rsidRDefault="001E3FB8">
      <w:pPr>
        <w:pStyle w:val="CommentText"/>
      </w:pPr>
      <w:r>
        <w:rPr>
          <w:rStyle w:val="CommentReference"/>
        </w:rPr>
        <w:annotationRef/>
      </w:r>
      <w:r w:rsidRPr="004F213F">
        <w:t>PRIVATE HIRE CAR ENDORSEMENT</w:t>
      </w:r>
      <w:r>
        <w:t xml:space="preserve"> (E-Hailing Endorsement) Contribution shall be calculated in the Rules and Rating Engine.</w:t>
      </w:r>
    </w:p>
    <w:p w14:paraId="0AA3D8E0" w14:textId="40ACA604" w:rsidR="001E3FB8" w:rsidRDefault="001E3FB8">
      <w:pPr>
        <w:pStyle w:val="CommentText"/>
      </w:pPr>
      <w:r>
        <w:t>Refer Section 1.2.10.c</w:t>
      </w:r>
    </w:p>
  </w:comment>
  <w:comment w:id="1575" w:author="Nur Amin Bin Haji Nurazmi" w:date="2023-06-21T10:56:00Z" w:initials="NABHN">
    <w:p w14:paraId="4B845416" w14:textId="77777777" w:rsidR="001E3FB8" w:rsidRDefault="001E3FB8" w:rsidP="00F3693F">
      <w:pPr>
        <w:pStyle w:val="CommentText"/>
      </w:pPr>
      <w:r>
        <w:rPr>
          <w:rStyle w:val="CommentReference"/>
        </w:rPr>
        <w:annotationRef/>
      </w:r>
      <w:r>
        <w:t>No coefficient for electric car. To use tariff only.</w:t>
      </w:r>
    </w:p>
  </w:comment>
  <w:comment w:id="1576" w:author="Sampathkumar Chinnaswamy" w:date="2023-06-25T15:47:00Z" w:initials="SC">
    <w:p w14:paraId="5C018F45" w14:textId="77777777" w:rsidR="001E3FB8" w:rsidRDefault="001E3FB8" w:rsidP="00FA230E">
      <w:pPr>
        <w:pStyle w:val="ListParagraph"/>
        <w:ind w:left="0"/>
      </w:pPr>
      <w:r>
        <w:rPr>
          <w:rStyle w:val="CommentReference"/>
        </w:rPr>
        <w:annotationRef/>
      </w:r>
      <w:r>
        <w:t>For Electric Vehicles follow the Tariff Contribution and no tariff calculation is applicable.</w:t>
      </w:r>
    </w:p>
    <w:p w14:paraId="42E2428D" w14:textId="34E18B99" w:rsidR="001E3FB8" w:rsidRPr="000217DE" w:rsidRDefault="001E3FB8" w:rsidP="00FA230E">
      <w:pPr>
        <w:pStyle w:val="ListParagraph"/>
        <w:ind w:left="0"/>
      </w:pPr>
      <w:r>
        <w:t>Updated the FRS</w:t>
      </w:r>
    </w:p>
    <w:p w14:paraId="6610E63A" w14:textId="315D1BD5" w:rsidR="001E3FB8" w:rsidRDefault="001E3FB8">
      <w:pPr>
        <w:pStyle w:val="CommentText"/>
      </w:pPr>
    </w:p>
  </w:comment>
  <w:comment w:id="1580" w:author="Nur Amin Bin Haji Nurazmi" w:date="2023-06-21T10:57:00Z" w:initials="NABHN">
    <w:p w14:paraId="11055960" w14:textId="77777777" w:rsidR="001E3FB8" w:rsidRDefault="001E3FB8" w:rsidP="00F3693F">
      <w:pPr>
        <w:pStyle w:val="CommentText"/>
      </w:pPr>
      <w:r>
        <w:rPr>
          <w:rStyle w:val="CommentReference"/>
        </w:rPr>
        <w:annotationRef/>
      </w:r>
      <w:r>
        <w:t>Excess does not impact pricing. Only for claims and printed on the schedule.</w:t>
      </w:r>
    </w:p>
  </w:comment>
  <w:comment w:id="1581" w:author="Sampathkumar Chinnaswamy" w:date="2023-06-21T19:14:00Z" w:initials="SC">
    <w:p w14:paraId="6FF679BB" w14:textId="0E8731F9" w:rsidR="001E3FB8" w:rsidRDefault="001E3FB8">
      <w:pPr>
        <w:pStyle w:val="CommentText"/>
      </w:pPr>
      <w:r>
        <w:rPr>
          <w:rStyle w:val="CommentReference"/>
        </w:rPr>
        <w:annotationRef/>
      </w:r>
      <w:r>
        <w:t xml:space="preserve">Yes. </w:t>
      </w:r>
    </w:p>
    <w:p w14:paraId="7394D367" w14:textId="0F1723B6" w:rsidR="001E3FB8" w:rsidRDefault="001E3FB8">
      <w:pPr>
        <w:pStyle w:val="CommentText"/>
      </w:pPr>
      <w:r>
        <w:t>The based on the Excess % and Policy SI, the Rules and Rating Engine shall return the Excess Amount to the front end system to print on the Cover Note.</w:t>
      </w:r>
    </w:p>
  </w:comment>
  <w:comment w:id="1585" w:author="Nur Amin Bin Haji Nurazmi" w:date="2023-06-21T10:58:00Z" w:initials="NABHN">
    <w:p w14:paraId="6A60DA99" w14:textId="77777777" w:rsidR="001E3FB8" w:rsidRDefault="001E3FB8" w:rsidP="00F3693F">
      <w:pPr>
        <w:pStyle w:val="CommentText"/>
      </w:pPr>
      <w:r>
        <w:rPr>
          <w:rStyle w:val="CommentReference"/>
        </w:rPr>
        <w:annotationRef/>
      </w:r>
      <w:r>
        <w:t>To have the maintenance</w:t>
      </w:r>
    </w:p>
  </w:comment>
  <w:comment w:id="1586" w:author="Sampathkumar Chinnaswamy" w:date="2023-06-23T15:14:00Z" w:initials="SC">
    <w:p w14:paraId="25A9F3D0" w14:textId="77777777" w:rsidR="001E3FB8" w:rsidRDefault="001E3FB8">
      <w:pPr>
        <w:pStyle w:val="CommentText"/>
      </w:pPr>
      <w:r>
        <w:t xml:space="preserve">Ok Noted. </w:t>
      </w:r>
    </w:p>
    <w:p w14:paraId="475C9E6C" w14:textId="52B5819E" w:rsidR="001E3FB8" w:rsidRDefault="001E3FB8">
      <w:pPr>
        <w:pStyle w:val="CommentText"/>
      </w:pPr>
      <w:r>
        <w:t xml:space="preserve">Updated the FRS under section 1.2.6.h </w:t>
      </w:r>
      <w:r>
        <w:rPr>
          <w:rStyle w:val="CommentReference"/>
        </w:rPr>
        <w:annotationRef/>
      </w:r>
      <w:r>
        <w:rPr>
          <w:rStyle w:val="CommentReference"/>
        </w:rPr>
        <w:t>.5</w:t>
      </w:r>
    </w:p>
  </w:comment>
  <w:comment w:id="1645" w:author="Nur Amin Bin Haji Nurazmi" w:date="2023-06-21T11:03:00Z" w:initials="NABHN">
    <w:p w14:paraId="445A6FA2" w14:textId="77777777" w:rsidR="001E3FB8" w:rsidRDefault="001E3FB8" w:rsidP="00F3693F">
      <w:pPr>
        <w:pStyle w:val="CommentText"/>
      </w:pPr>
      <w:r>
        <w:rPr>
          <w:rStyle w:val="CommentReference"/>
        </w:rPr>
        <w:annotationRef/>
      </w:r>
      <w:r>
        <w:t>To check for tax if there are changes to tax structure. To still read old one or follow the latest one.</w:t>
      </w:r>
    </w:p>
  </w:comment>
  <w:comment w:id="1646" w:author="Sampathkumar Chinnaswamy" w:date="2023-06-23T15:12:00Z" w:initials="SC">
    <w:p w14:paraId="464FFB46" w14:textId="6A8AA589" w:rsidR="001E3FB8" w:rsidRDefault="001E3FB8">
      <w:pPr>
        <w:pStyle w:val="CommentText"/>
      </w:pPr>
      <w:r>
        <w:rPr>
          <w:rStyle w:val="CommentReference"/>
        </w:rPr>
        <w:annotationRef/>
      </w:r>
      <w:r>
        <w:t>When there is change in Tax Structure the system will refer the latest one available on the Transaction Date.</w:t>
      </w:r>
    </w:p>
    <w:p w14:paraId="5A0AC73F" w14:textId="2F5768CF" w:rsidR="001E3FB8" w:rsidRDefault="001E3FB8">
      <w:pPr>
        <w:pStyle w:val="CommentText"/>
      </w:pPr>
      <w:r>
        <w:t>Updated the FRS</w:t>
      </w:r>
    </w:p>
  </w:comment>
  <w:comment w:id="1763" w:author="Nur Amin Bin Haji Nurazmi" w:date="2023-06-21T11:04:00Z" w:initials="NABHN">
    <w:p w14:paraId="189ED308" w14:textId="77777777" w:rsidR="001E3FB8" w:rsidRDefault="001E3FB8" w:rsidP="00F3693F">
      <w:pPr>
        <w:pStyle w:val="CommentText"/>
      </w:pPr>
      <w:r>
        <w:rPr>
          <w:rStyle w:val="CommentReference"/>
        </w:rPr>
        <w:annotationRef/>
      </w:r>
      <w:r>
        <w:t>What are the log details to be recorded?</w:t>
      </w:r>
    </w:p>
  </w:comment>
  <w:comment w:id="1764" w:author="Sampathkumar Chinnaswamy" w:date="2023-06-23T14:08:00Z" w:initials="SC">
    <w:p w14:paraId="48F1C771" w14:textId="256C4997" w:rsidR="001E3FB8" w:rsidRDefault="001E3FB8">
      <w:pPr>
        <w:pStyle w:val="CommentText"/>
      </w:pPr>
      <w:r>
        <w:rPr>
          <w:rStyle w:val="CommentReference"/>
        </w:rPr>
        <w:annotationRef/>
      </w:r>
      <w:r>
        <w:t xml:space="preserve">User Name, Date and Time will be stored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41E14F" w15:done="0"/>
  <w15:commentEx w15:paraId="355A2F4B" w15:paraIdParent="0641E14F" w15:done="0"/>
  <w15:commentEx w15:paraId="5A21EA6D" w15:done="0"/>
  <w15:commentEx w15:paraId="70F5773D" w15:paraIdParent="5A21EA6D" w15:done="0"/>
  <w15:commentEx w15:paraId="514C2E70" w15:done="0"/>
  <w15:commentEx w15:paraId="36E5D384" w15:paraIdParent="514C2E70" w15:done="0"/>
  <w15:commentEx w15:paraId="113AF33A" w15:done="0"/>
  <w15:commentEx w15:paraId="218C188A" w15:paraIdParent="113AF33A" w15:done="0"/>
  <w15:commentEx w15:paraId="3F7F890D" w15:done="0"/>
  <w15:commentEx w15:paraId="4E64FE08" w15:paraIdParent="3F7F890D" w15:done="0"/>
  <w15:commentEx w15:paraId="52EF24BE" w15:done="0"/>
  <w15:commentEx w15:paraId="10E1B72D" w15:paraIdParent="52EF24BE" w15:done="0"/>
  <w15:commentEx w15:paraId="7616F4C5" w15:done="0"/>
  <w15:commentEx w15:paraId="1F8E645C" w15:paraIdParent="7616F4C5" w15:done="0"/>
  <w15:commentEx w15:paraId="34999969" w15:done="0"/>
  <w15:commentEx w15:paraId="7562AD56" w15:paraIdParent="34999969" w15:done="0"/>
  <w15:commentEx w15:paraId="077C682C" w15:done="0"/>
  <w15:commentEx w15:paraId="5072FE07" w15:paraIdParent="077C682C" w15:done="0"/>
  <w15:commentEx w15:paraId="5796C6DA" w15:done="0"/>
  <w15:commentEx w15:paraId="71E67C41" w15:paraIdParent="5796C6DA" w15:done="0"/>
  <w15:commentEx w15:paraId="32E0E483" w15:done="0"/>
  <w15:commentEx w15:paraId="7845054B" w15:paraIdParent="32E0E483" w15:done="0"/>
  <w15:commentEx w15:paraId="5BEA1422" w15:done="0"/>
  <w15:commentEx w15:paraId="261D8ACC" w15:paraIdParent="5BEA1422" w15:done="0"/>
  <w15:commentEx w15:paraId="295201D2" w15:done="0"/>
  <w15:commentEx w15:paraId="3BF72E07" w15:paraIdParent="295201D2" w15:done="0"/>
  <w15:commentEx w15:paraId="04AFE0A2" w15:done="0"/>
  <w15:commentEx w15:paraId="13647B38" w15:paraIdParent="04AFE0A2" w15:done="0"/>
  <w15:commentEx w15:paraId="2FD4F9FD" w15:done="0"/>
  <w15:commentEx w15:paraId="0871BB0B" w15:paraIdParent="2FD4F9FD" w15:done="0"/>
  <w15:commentEx w15:paraId="6CA1282C" w15:done="0"/>
  <w15:commentEx w15:paraId="0BE607C2" w15:paraIdParent="6CA1282C" w15:done="0"/>
  <w15:commentEx w15:paraId="2A276259" w15:done="0"/>
  <w15:commentEx w15:paraId="14A965B0" w15:paraIdParent="2A276259" w15:done="0"/>
  <w15:commentEx w15:paraId="4CB72B8D" w15:done="0"/>
  <w15:commentEx w15:paraId="2F9AA209" w15:paraIdParent="4CB72B8D" w15:done="0"/>
  <w15:commentEx w15:paraId="16EB72FB" w15:done="0"/>
  <w15:commentEx w15:paraId="321FE8FB" w15:paraIdParent="16EB72FB" w15:done="0"/>
  <w15:commentEx w15:paraId="6998A643" w15:done="0"/>
  <w15:commentEx w15:paraId="64D9654A" w15:paraIdParent="6998A643" w15:done="0"/>
  <w15:commentEx w15:paraId="306F427F" w15:done="0"/>
  <w15:commentEx w15:paraId="2F7F86FF" w15:paraIdParent="306F427F" w15:done="0"/>
  <w15:commentEx w15:paraId="65C55D4E" w15:done="0"/>
  <w15:commentEx w15:paraId="57C69690" w15:paraIdParent="65C55D4E" w15:done="0"/>
  <w15:commentEx w15:paraId="771E3F2E" w15:done="0"/>
  <w15:commentEx w15:paraId="1072B190" w15:paraIdParent="771E3F2E" w15:done="0"/>
  <w15:commentEx w15:paraId="10AF08AC" w15:done="0"/>
  <w15:commentEx w15:paraId="239E27C7" w15:paraIdParent="10AF08AC" w15:done="0"/>
  <w15:commentEx w15:paraId="2FFE8EF5" w15:done="0"/>
  <w15:commentEx w15:paraId="1EA331A5" w15:paraIdParent="2FFE8EF5" w15:done="0"/>
  <w15:commentEx w15:paraId="27B5AE09" w15:done="0"/>
  <w15:commentEx w15:paraId="168698E0" w15:paraIdParent="27B5AE09" w15:done="0"/>
  <w15:commentEx w15:paraId="797C2E8A" w15:done="0"/>
  <w15:commentEx w15:paraId="1B55BD60" w15:paraIdParent="797C2E8A" w15:done="0"/>
  <w15:commentEx w15:paraId="74884EA6" w15:done="0"/>
  <w15:commentEx w15:paraId="720E6054" w15:paraIdParent="74884EA6" w15:done="0"/>
  <w15:commentEx w15:paraId="0BCE861A" w15:done="0"/>
  <w15:commentEx w15:paraId="55FFE961" w15:paraIdParent="0BCE861A" w15:done="0"/>
  <w15:commentEx w15:paraId="1A1E2E11" w15:done="0"/>
  <w15:commentEx w15:paraId="2A85048F" w15:paraIdParent="1A1E2E11" w15:done="0"/>
  <w15:commentEx w15:paraId="42FFEF3E" w15:done="0"/>
  <w15:commentEx w15:paraId="4CAC99EB" w15:paraIdParent="42FFEF3E" w15:done="0"/>
  <w15:commentEx w15:paraId="3248DDA2" w15:done="0"/>
  <w15:commentEx w15:paraId="752A514F" w15:paraIdParent="3248DDA2" w15:done="0"/>
  <w15:commentEx w15:paraId="72735EC3" w15:done="0"/>
  <w15:commentEx w15:paraId="65C6D2E5" w15:paraIdParent="72735EC3" w15:done="0"/>
  <w15:commentEx w15:paraId="5B83F909" w15:done="0"/>
  <w15:commentEx w15:paraId="69171409" w15:paraIdParent="5B83F909" w15:done="0"/>
  <w15:commentEx w15:paraId="5DC53FD9" w15:done="0"/>
  <w15:commentEx w15:paraId="06BFAAD6" w15:paraIdParent="5DC53FD9" w15:done="0"/>
  <w15:commentEx w15:paraId="4E1F9659" w15:done="0"/>
  <w15:commentEx w15:paraId="79BFBAC5" w15:paraIdParent="4E1F9659" w15:done="0"/>
  <w15:commentEx w15:paraId="67CC1139" w15:done="0"/>
  <w15:commentEx w15:paraId="771ACEBA" w15:paraIdParent="67CC1139" w15:done="0"/>
  <w15:commentEx w15:paraId="13C811BD" w15:done="0"/>
  <w15:commentEx w15:paraId="4670A625" w15:paraIdParent="13C811BD" w15:done="0"/>
  <w15:commentEx w15:paraId="4F56DE6C" w15:done="0"/>
  <w15:commentEx w15:paraId="54BAE9C4" w15:paraIdParent="4F56DE6C" w15:done="0"/>
  <w15:commentEx w15:paraId="445EBFA2" w15:done="0"/>
  <w15:commentEx w15:paraId="44EC9491" w15:paraIdParent="445EBFA2" w15:done="0"/>
  <w15:commentEx w15:paraId="499EE4B9" w15:done="0"/>
  <w15:commentEx w15:paraId="03136CA2" w15:paraIdParent="499EE4B9" w15:done="0"/>
  <w15:commentEx w15:paraId="45D8F6DF" w15:done="0"/>
  <w15:commentEx w15:paraId="3C8250DD" w15:paraIdParent="45D8F6DF" w15:done="0"/>
  <w15:commentEx w15:paraId="0B825DBF" w15:done="0"/>
  <w15:commentEx w15:paraId="35878852" w15:paraIdParent="0B825DBF" w15:done="0"/>
  <w15:commentEx w15:paraId="5D7D457A" w15:done="0"/>
  <w15:commentEx w15:paraId="0D5F0313" w15:paraIdParent="5D7D457A" w15:done="0"/>
  <w15:commentEx w15:paraId="6D2EFBD7" w15:done="0"/>
  <w15:commentEx w15:paraId="61EDC5A7" w15:paraIdParent="6D2EFBD7" w15:done="0"/>
  <w15:commentEx w15:paraId="0F48D10A" w15:done="0"/>
  <w15:commentEx w15:paraId="0AA3D8E0" w15:paraIdParent="0F48D10A" w15:done="0"/>
  <w15:commentEx w15:paraId="4B845416" w15:done="0"/>
  <w15:commentEx w15:paraId="6610E63A" w15:paraIdParent="4B845416" w15:done="0"/>
  <w15:commentEx w15:paraId="11055960" w15:done="0"/>
  <w15:commentEx w15:paraId="7394D367" w15:paraIdParent="11055960" w15:done="0"/>
  <w15:commentEx w15:paraId="6A60DA99" w15:done="0"/>
  <w15:commentEx w15:paraId="475C9E6C" w15:paraIdParent="6A60DA99" w15:done="0"/>
  <w15:commentEx w15:paraId="445A6FA2" w15:done="0"/>
  <w15:commentEx w15:paraId="5A0AC73F" w15:paraIdParent="445A6FA2" w15:done="0"/>
  <w15:commentEx w15:paraId="189ED308" w15:done="0"/>
  <w15:commentEx w15:paraId="48F1C771" w15:paraIdParent="189ED30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BF79C" w16cex:dateUtc="2023-06-20T02:02:00Z"/>
  <w16cex:commentExtensible w16cex:durableId="283BF7AE" w16cex:dateUtc="2023-06-20T02:02:00Z"/>
  <w16cex:commentExtensible w16cex:durableId="283BF87A" w16cex:dateUtc="2023-06-20T02:05:00Z"/>
  <w16cex:commentExtensible w16cex:durableId="283BF888" w16cex:dateUtc="2023-06-20T02:06:00Z"/>
  <w16cex:commentExtensible w16cex:durableId="283BF972" w16cex:dateUtc="2023-06-20T02:09:00Z"/>
  <w16cex:commentExtensible w16cex:durableId="283BF9B1" w16cex:dateUtc="2023-06-20T02:10:00Z"/>
  <w16cex:commentExtensible w16cex:durableId="283BFA87" w16cex:dateUtc="2023-06-20T02:14:00Z"/>
  <w16cex:commentExtensible w16cex:durableId="283D4152" w16cex:dateUtc="2023-06-21T01:28:00Z"/>
  <w16cex:commentExtensible w16cex:durableId="283BFC7E" w16cex:dateUtc="2023-06-20T02:22:00Z"/>
  <w16cex:commentExtensible w16cex:durableId="283D41D8" w16cex:dateUtc="2023-06-21T01:31:00Z"/>
  <w16cex:commentExtensible w16cex:durableId="283C45F1" w16cex:dateUtc="2023-06-20T07:36:00Z"/>
  <w16cex:commentExtensible w16cex:durableId="283D427C" w16cex:dateUtc="2023-06-21T01:33:00Z"/>
  <w16cex:commentExtensible w16cex:durableId="283C4B1F" w16cex:dateUtc="2023-06-20T07:58:00Z"/>
  <w16cex:commentExtensible w16cex:durableId="283D5BD1" w16cex:dateUtc="2023-06-21T03:21:00Z"/>
  <w16cex:commentExtensible w16cex:durableId="283D41C2" w16cex:dateUtc="2023-06-21T01:30:00Z"/>
  <w16cex:commentExtensible w16cex:durableId="283D4357" w16cex:dateUtc="2023-06-21T01:37:00Z"/>
  <w16cex:commentExtensible w16cex:durableId="283D43B4" w16cex:dateUtc="2023-06-21T01:39:00Z"/>
  <w16cex:commentExtensible w16cex:durableId="283D4426" w16cex:dateUtc="2023-06-21T01:40:00Z"/>
  <w16cex:commentExtensible w16cex:durableId="283D444E" w16cex:dateUtc="2023-06-21T01:41:00Z"/>
  <w16cex:commentExtensible w16cex:durableId="283D4522" w16cex:dateUtc="2023-06-21T01:45:00Z"/>
  <w16cex:commentExtensible w16cex:durableId="283D4541" w16cex:dateUtc="2023-06-21T01:45:00Z"/>
  <w16cex:commentExtensible w16cex:durableId="283D45D7" w16cex:dateUtc="2023-06-21T01:48:00Z"/>
  <w16cex:commentExtensible w16cex:durableId="283D4579" w16cex:dateUtc="2023-06-21T01:46:00Z"/>
  <w16cex:commentExtensible w16cex:durableId="283D46C6" w16cex:dateUtc="2023-06-21T01:52:00Z"/>
  <w16cex:commentExtensible w16cex:durableId="283D4686" w16cex:dateUtc="2023-06-21T01:51:00Z"/>
  <w16cex:commentExtensible w16cex:durableId="283D8A50" w16cex:dateUtc="2023-06-21T06:40:00Z"/>
  <w16cex:commentExtensible w16cex:durableId="283D4745" w16cex:dateUtc="2023-06-21T01:54:00Z"/>
  <w16cex:commentExtensible w16cex:durableId="283D47BE" w16cex:dateUtc="2023-06-21T01:56:00Z"/>
  <w16cex:commentExtensible w16cex:durableId="283D48E0" w16cex:dateUtc="2023-06-21T02:01:00Z"/>
  <w16cex:commentExtensible w16cex:durableId="283D48F3" w16cex:dateUtc="2023-06-21T02:01:00Z"/>
  <w16cex:commentExtensible w16cex:durableId="283D4927" w16cex:dateUtc="2023-06-21T02:02:00Z"/>
  <w16cex:commentExtensible w16cex:durableId="283D4B59" w16cex:dateUtc="2023-06-21T02:11:00Z"/>
  <w16cex:commentExtensible w16cex:durableId="283D4BB1" w16cex:dateUtc="2023-06-21T02:13:00Z"/>
  <w16cex:commentExtensible w16cex:durableId="283D4BCE" w16cex:dateUtc="2023-06-21T02:13:00Z"/>
  <w16cex:commentExtensible w16cex:durableId="283D4D53" w16cex:dateUtc="2023-06-21T02:20:00Z"/>
  <w16cex:commentExtensible w16cex:durableId="283D4ED4" w16cex:dateUtc="2023-06-21T02:26:00Z"/>
  <w16cex:commentExtensible w16cex:durableId="283D4F07" w16cex:dateUtc="2023-06-21T02:27:00Z"/>
  <w16cex:commentExtensible w16cex:durableId="283D5030" w16cex:dateUtc="2023-06-21T02:32:00Z"/>
  <w16cex:commentExtensible w16cex:durableId="283D50E7" w16cex:dateUtc="2023-06-21T02:35:00Z"/>
  <w16cex:commentExtensible w16cex:durableId="283D5220" w16cex:dateUtc="2023-06-21T02:40:00Z"/>
  <w16cex:commentExtensible w16cex:durableId="283D5417" w16cex:dateUtc="2023-06-21T02:48:00Z"/>
  <w16cex:commentExtensible w16cex:durableId="283D687E" w16cex:dateUtc="2023-06-21T04:15:00Z"/>
  <w16cex:commentExtensible w16cex:durableId="283D54C2" w16cex:dateUtc="2023-06-21T02:51:00Z"/>
  <w16cex:commentExtensible w16cex:durableId="283D5507" w16cex:dateUtc="2023-06-21T02:52:00Z"/>
  <w16cex:commentExtensible w16cex:durableId="283D5561" w16cex:dateUtc="2023-06-21T02:54:00Z"/>
  <w16cex:commentExtensible w16cex:durableId="283D55F7" w16cex:dateUtc="2023-06-21T02:56:00Z"/>
  <w16cex:commentExtensible w16cex:durableId="283D5628" w16cex:dateUtc="2023-06-21T02:57:00Z"/>
  <w16cex:commentExtensible w16cex:durableId="283D5645" w16cex:dateUtc="2023-06-21T02:58:00Z"/>
  <w16cex:commentExtensible w16cex:durableId="283D577B" w16cex:dateUtc="2023-06-21T03:03:00Z"/>
  <w16cex:commentExtensible w16cex:durableId="283D57B9" w16cex:dateUtc="2023-06-21T03: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41E14F" w16cid:durableId="283BF79C"/>
  <w16cid:commentId w16cid:paraId="355A2F4B" w16cid:durableId="286BAC85"/>
  <w16cid:commentId w16cid:paraId="5A21EA6D" w16cid:durableId="283BF7AE"/>
  <w16cid:commentId w16cid:paraId="70F5773D" w16cid:durableId="286BAC87"/>
  <w16cid:commentId w16cid:paraId="514C2E70" w16cid:durableId="283BF87A"/>
  <w16cid:commentId w16cid:paraId="36E5D384" w16cid:durableId="286BAC89"/>
  <w16cid:commentId w16cid:paraId="113AF33A" w16cid:durableId="283BF888"/>
  <w16cid:commentId w16cid:paraId="218C188A" w16cid:durableId="286BAC8B"/>
  <w16cid:commentId w16cid:paraId="3F7F890D" w16cid:durableId="283BF972"/>
  <w16cid:commentId w16cid:paraId="4E64FE08" w16cid:durableId="286BAC8D"/>
  <w16cid:commentId w16cid:paraId="52EF24BE" w16cid:durableId="283BF9B1"/>
  <w16cid:commentId w16cid:paraId="10E1B72D" w16cid:durableId="286BAC8F"/>
  <w16cid:commentId w16cid:paraId="7616F4C5" w16cid:durableId="283BFA87"/>
  <w16cid:commentId w16cid:paraId="1F8E645C" w16cid:durableId="286BAC91"/>
  <w16cid:commentId w16cid:paraId="34999969" w16cid:durableId="283D4152"/>
  <w16cid:commentId w16cid:paraId="7562AD56" w16cid:durableId="286BAC93"/>
  <w16cid:commentId w16cid:paraId="077C682C" w16cid:durableId="283BFC7E"/>
  <w16cid:commentId w16cid:paraId="5072FE07" w16cid:durableId="286BAC95"/>
  <w16cid:commentId w16cid:paraId="5796C6DA" w16cid:durableId="283D41D8"/>
  <w16cid:commentId w16cid:paraId="71E67C41" w16cid:durableId="286BAC97"/>
  <w16cid:commentId w16cid:paraId="32E0E483" w16cid:durableId="283C45F1"/>
  <w16cid:commentId w16cid:paraId="7845054B" w16cid:durableId="286BAC99"/>
  <w16cid:commentId w16cid:paraId="5BEA1422" w16cid:durableId="283D427C"/>
  <w16cid:commentId w16cid:paraId="261D8ACC" w16cid:durableId="286BAC9B"/>
  <w16cid:commentId w16cid:paraId="295201D2" w16cid:durableId="283C4B1F"/>
  <w16cid:commentId w16cid:paraId="3BF72E07" w16cid:durableId="286BAC9D"/>
  <w16cid:commentId w16cid:paraId="04AFE0A2" w16cid:durableId="283D5BD1"/>
  <w16cid:commentId w16cid:paraId="13647B38" w16cid:durableId="286BAC9F"/>
  <w16cid:commentId w16cid:paraId="2FD4F9FD" w16cid:durableId="283D41C2"/>
  <w16cid:commentId w16cid:paraId="0871BB0B" w16cid:durableId="286BACA1"/>
  <w16cid:commentId w16cid:paraId="6CA1282C" w16cid:durableId="283D4357"/>
  <w16cid:commentId w16cid:paraId="0BE607C2" w16cid:durableId="286BACA3"/>
  <w16cid:commentId w16cid:paraId="2A276259" w16cid:durableId="283D43B4"/>
  <w16cid:commentId w16cid:paraId="14A965B0" w16cid:durableId="286BACA5"/>
  <w16cid:commentId w16cid:paraId="4CB72B8D" w16cid:durableId="283D4426"/>
  <w16cid:commentId w16cid:paraId="2F9AA209" w16cid:durableId="286BACA7"/>
  <w16cid:commentId w16cid:paraId="16EB72FB" w16cid:durableId="283D444E"/>
  <w16cid:commentId w16cid:paraId="321FE8FB" w16cid:durableId="286BACA9"/>
  <w16cid:commentId w16cid:paraId="6998A643" w16cid:durableId="283D4522"/>
  <w16cid:commentId w16cid:paraId="64D9654A" w16cid:durableId="286BACAB"/>
  <w16cid:commentId w16cid:paraId="306F427F" w16cid:durableId="283D4541"/>
  <w16cid:commentId w16cid:paraId="2F7F86FF" w16cid:durableId="286BACAD"/>
  <w16cid:commentId w16cid:paraId="65C55D4E" w16cid:durableId="283D45D7"/>
  <w16cid:commentId w16cid:paraId="57C69690" w16cid:durableId="286BACAF"/>
  <w16cid:commentId w16cid:paraId="771E3F2E" w16cid:durableId="283D4579"/>
  <w16cid:commentId w16cid:paraId="1072B190" w16cid:durableId="286BACB1"/>
  <w16cid:commentId w16cid:paraId="10AF08AC" w16cid:durableId="283D46C6"/>
  <w16cid:commentId w16cid:paraId="239E27C7" w16cid:durableId="286BACB3"/>
  <w16cid:commentId w16cid:paraId="2FFE8EF5" w16cid:durableId="283D4686"/>
  <w16cid:commentId w16cid:paraId="1EA331A5" w16cid:durableId="286BACB5"/>
  <w16cid:commentId w16cid:paraId="27B5AE09" w16cid:durableId="283D8A50"/>
  <w16cid:commentId w16cid:paraId="168698E0" w16cid:durableId="286BACB7"/>
  <w16cid:commentId w16cid:paraId="797C2E8A" w16cid:durableId="283D4745"/>
  <w16cid:commentId w16cid:paraId="1B55BD60" w16cid:durableId="286BACB9"/>
  <w16cid:commentId w16cid:paraId="74884EA6" w16cid:durableId="283D47BE"/>
  <w16cid:commentId w16cid:paraId="720E6054" w16cid:durableId="286BACBB"/>
  <w16cid:commentId w16cid:paraId="0BCE861A" w16cid:durableId="283D48E0"/>
  <w16cid:commentId w16cid:paraId="55FFE961" w16cid:durableId="286BACBD"/>
  <w16cid:commentId w16cid:paraId="1A1E2E11" w16cid:durableId="283D48F3"/>
  <w16cid:commentId w16cid:paraId="2A85048F" w16cid:durableId="286BACBF"/>
  <w16cid:commentId w16cid:paraId="42FFEF3E" w16cid:durableId="283D4927"/>
  <w16cid:commentId w16cid:paraId="4CAC99EB" w16cid:durableId="286BACC1"/>
  <w16cid:commentId w16cid:paraId="3248DDA2" w16cid:durableId="283D4B59"/>
  <w16cid:commentId w16cid:paraId="752A514F" w16cid:durableId="286BACC3"/>
  <w16cid:commentId w16cid:paraId="72735EC3" w16cid:durableId="283D4BB1"/>
  <w16cid:commentId w16cid:paraId="65C6D2E5" w16cid:durableId="286BACC5"/>
  <w16cid:commentId w16cid:paraId="5B83F909" w16cid:durableId="283D4BCE"/>
  <w16cid:commentId w16cid:paraId="69171409" w16cid:durableId="286BACC7"/>
  <w16cid:commentId w16cid:paraId="5DC53FD9" w16cid:durableId="286BACC8"/>
  <w16cid:commentId w16cid:paraId="06BFAAD6" w16cid:durableId="286BACC9"/>
  <w16cid:commentId w16cid:paraId="4E1F9659" w16cid:durableId="283D4D53"/>
  <w16cid:commentId w16cid:paraId="79BFBAC5" w16cid:durableId="286BACCB"/>
  <w16cid:commentId w16cid:paraId="67CC1139" w16cid:durableId="283D4ED4"/>
  <w16cid:commentId w16cid:paraId="771ACEBA" w16cid:durableId="286BACCD"/>
  <w16cid:commentId w16cid:paraId="13C811BD" w16cid:durableId="283D4F07"/>
  <w16cid:commentId w16cid:paraId="4670A625" w16cid:durableId="286BACCF"/>
  <w16cid:commentId w16cid:paraId="4F56DE6C" w16cid:durableId="283D5030"/>
  <w16cid:commentId w16cid:paraId="54BAE9C4" w16cid:durableId="286BACD1"/>
  <w16cid:commentId w16cid:paraId="445EBFA2" w16cid:durableId="283D50E7"/>
  <w16cid:commentId w16cid:paraId="44EC9491" w16cid:durableId="286BACD3"/>
  <w16cid:commentId w16cid:paraId="499EE4B9" w16cid:durableId="283D5220"/>
  <w16cid:commentId w16cid:paraId="03136CA2" w16cid:durableId="286BACD5"/>
  <w16cid:commentId w16cid:paraId="45D8F6DF" w16cid:durableId="283D5417"/>
  <w16cid:commentId w16cid:paraId="3C8250DD" w16cid:durableId="286BACD7"/>
  <w16cid:commentId w16cid:paraId="0B825DBF" w16cid:durableId="283D687E"/>
  <w16cid:commentId w16cid:paraId="35878852" w16cid:durableId="286BACD9"/>
  <w16cid:commentId w16cid:paraId="5D7D457A" w16cid:durableId="283D54C2"/>
  <w16cid:commentId w16cid:paraId="0D5F0313" w16cid:durableId="286BACDB"/>
  <w16cid:commentId w16cid:paraId="6D2EFBD7" w16cid:durableId="283D5507"/>
  <w16cid:commentId w16cid:paraId="61EDC5A7" w16cid:durableId="286BACDD"/>
  <w16cid:commentId w16cid:paraId="0F48D10A" w16cid:durableId="283D5561"/>
  <w16cid:commentId w16cid:paraId="0AA3D8E0" w16cid:durableId="286BACDF"/>
  <w16cid:commentId w16cid:paraId="4B845416" w16cid:durableId="283D55F7"/>
  <w16cid:commentId w16cid:paraId="6610E63A" w16cid:durableId="286BACE1"/>
  <w16cid:commentId w16cid:paraId="11055960" w16cid:durableId="283D5628"/>
  <w16cid:commentId w16cid:paraId="7394D367" w16cid:durableId="286BACE3"/>
  <w16cid:commentId w16cid:paraId="6A60DA99" w16cid:durableId="283D5645"/>
  <w16cid:commentId w16cid:paraId="475C9E6C" w16cid:durableId="286BACE5"/>
  <w16cid:commentId w16cid:paraId="445A6FA2" w16cid:durableId="283D577B"/>
  <w16cid:commentId w16cid:paraId="5A0AC73F" w16cid:durableId="286BACE7"/>
  <w16cid:commentId w16cid:paraId="189ED308" w16cid:durableId="283D57B9"/>
  <w16cid:commentId w16cid:paraId="48F1C771" w16cid:durableId="286BACE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1B566F" w14:textId="77777777" w:rsidR="000016D7" w:rsidRDefault="000016D7" w:rsidP="0000709B">
      <w:pPr>
        <w:spacing w:after="0" w:line="240" w:lineRule="auto"/>
      </w:pPr>
      <w:r>
        <w:separator/>
      </w:r>
    </w:p>
  </w:endnote>
  <w:endnote w:type="continuationSeparator" w:id="0">
    <w:p w14:paraId="028A75EB" w14:textId="77777777" w:rsidR="000016D7" w:rsidRDefault="000016D7" w:rsidP="000070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BB366" w14:textId="77777777" w:rsidR="001E3FB8" w:rsidRPr="00490315" w:rsidRDefault="001E3FB8">
    <w:pPr>
      <w:jc w:val="right"/>
      <w:rPr>
        <w:rFonts w:cstheme="minorHAnsi"/>
      </w:rPr>
    </w:pPr>
  </w:p>
  <w:sdt>
    <w:sdtPr>
      <w:rPr>
        <w:rFonts w:asciiTheme="minorHAnsi" w:hAnsiTheme="minorHAnsi" w:cstheme="minorHAnsi"/>
        <w:sz w:val="22"/>
        <w:szCs w:val="22"/>
      </w:rPr>
      <w:id w:val="202369669"/>
      <w:docPartObj>
        <w:docPartGallery w:val="Page Numbers (Bottom of Page)"/>
        <w:docPartUnique/>
      </w:docPartObj>
    </w:sdtPr>
    <w:sdtContent>
      <w:sdt>
        <w:sdtPr>
          <w:rPr>
            <w:rFonts w:asciiTheme="minorHAnsi" w:hAnsiTheme="minorHAnsi" w:cstheme="minorHAnsi"/>
            <w:sz w:val="22"/>
            <w:szCs w:val="22"/>
          </w:rPr>
          <w:id w:val="1484281410"/>
          <w:docPartObj>
            <w:docPartGallery w:val="Page Numbers (Top of Page)"/>
            <w:docPartUnique/>
          </w:docPartObj>
        </w:sdtPr>
        <w:sdtContent>
          <w:p w14:paraId="0D344C70" w14:textId="2EBECEF7" w:rsidR="001E3FB8" w:rsidRPr="00490315" w:rsidRDefault="001E3FB8" w:rsidP="00E74787">
            <w:pPr>
              <w:pStyle w:val="Footer"/>
              <w:tabs>
                <w:tab w:val="right" w:pos="9360"/>
              </w:tabs>
              <w:ind w:left="-720"/>
              <w:jc w:val="center"/>
              <w:rPr>
                <w:rFonts w:asciiTheme="minorHAnsi" w:hAnsiTheme="minorHAnsi" w:cstheme="minorHAnsi"/>
                <w:b/>
                <w:bCs/>
                <w:sz w:val="22"/>
                <w:szCs w:val="22"/>
              </w:rPr>
            </w:pPr>
            <w:r w:rsidRPr="00490315">
              <w:rPr>
                <w:rFonts w:asciiTheme="minorHAnsi" w:hAnsiTheme="minorHAnsi" w:cstheme="minorHAnsi"/>
                <w:sz w:val="22"/>
                <w:szCs w:val="22"/>
              </w:rPr>
              <w:t xml:space="preserve">Confidential </w:t>
            </w:r>
            <w:r w:rsidRPr="00490315">
              <w:rPr>
                <w:rFonts w:asciiTheme="minorHAnsi" w:hAnsiTheme="minorHAnsi" w:cstheme="minorHAnsi"/>
                <w:sz w:val="22"/>
                <w:szCs w:val="22"/>
              </w:rPr>
              <w:tab/>
            </w:r>
            <w:r w:rsidRPr="00490315">
              <w:rPr>
                <w:rFonts w:asciiTheme="minorHAnsi" w:hAnsiTheme="minorHAnsi" w:cstheme="minorHAnsi"/>
                <w:sz w:val="22"/>
                <w:szCs w:val="22"/>
              </w:rPr>
              <w:tab/>
              <w:t xml:space="preserve">Page </w:t>
            </w:r>
            <w:r w:rsidRPr="00490315">
              <w:rPr>
                <w:rFonts w:asciiTheme="minorHAnsi" w:hAnsiTheme="minorHAnsi" w:cstheme="minorHAnsi"/>
                <w:b/>
                <w:bCs/>
                <w:sz w:val="22"/>
                <w:szCs w:val="22"/>
              </w:rPr>
              <w:fldChar w:fldCharType="begin"/>
            </w:r>
            <w:r w:rsidRPr="00490315">
              <w:rPr>
                <w:rFonts w:asciiTheme="minorHAnsi" w:hAnsiTheme="minorHAnsi" w:cstheme="minorHAnsi"/>
                <w:b/>
                <w:bCs/>
                <w:sz w:val="22"/>
                <w:szCs w:val="22"/>
              </w:rPr>
              <w:instrText xml:space="preserve"> PAGE </w:instrText>
            </w:r>
            <w:r w:rsidRPr="00490315">
              <w:rPr>
                <w:rFonts w:asciiTheme="minorHAnsi" w:hAnsiTheme="minorHAnsi" w:cstheme="minorHAnsi"/>
                <w:b/>
                <w:bCs/>
                <w:sz w:val="22"/>
                <w:szCs w:val="22"/>
              </w:rPr>
              <w:fldChar w:fldCharType="separate"/>
            </w:r>
            <w:r w:rsidR="00537131">
              <w:rPr>
                <w:rFonts w:asciiTheme="minorHAnsi" w:hAnsiTheme="minorHAnsi" w:cstheme="minorHAnsi"/>
                <w:b/>
                <w:bCs/>
                <w:noProof/>
                <w:sz w:val="22"/>
                <w:szCs w:val="22"/>
              </w:rPr>
              <w:t>5</w:t>
            </w:r>
            <w:r w:rsidRPr="00490315">
              <w:rPr>
                <w:rFonts w:asciiTheme="minorHAnsi" w:hAnsiTheme="minorHAnsi" w:cstheme="minorHAnsi"/>
                <w:b/>
                <w:bCs/>
                <w:sz w:val="22"/>
                <w:szCs w:val="22"/>
              </w:rPr>
              <w:fldChar w:fldCharType="end"/>
            </w:r>
            <w:r w:rsidRPr="00490315">
              <w:rPr>
                <w:rFonts w:asciiTheme="minorHAnsi" w:hAnsiTheme="minorHAnsi" w:cstheme="minorHAnsi"/>
                <w:sz w:val="22"/>
                <w:szCs w:val="22"/>
              </w:rPr>
              <w:t xml:space="preserve"> of </w:t>
            </w:r>
            <w:r w:rsidRPr="00490315">
              <w:rPr>
                <w:rFonts w:asciiTheme="minorHAnsi" w:hAnsiTheme="minorHAnsi" w:cstheme="minorHAnsi"/>
                <w:b/>
                <w:bCs/>
                <w:sz w:val="22"/>
                <w:szCs w:val="22"/>
              </w:rPr>
              <w:fldChar w:fldCharType="begin"/>
            </w:r>
            <w:r w:rsidRPr="00490315">
              <w:rPr>
                <w:rFonts w:asciiTheme="minorHAnsi" w:hAnsiTheme="minorHAnsi" w:cstheme="minorHAnsi"/>
                <w:b/>
                <w:bCs/>
                <w:sz w:val="22"/>
                <w:szCs w:val="22"/>
              </w:rPr>
              <w:instrText xml:space="preserve"> NUMPAGES  </w:instrText>
            </w:r>
            <w:r w:rsidRPr="00490315">
              <w:rPr>
                <w:rFonts w:asciiTheme="minorHAnsi" w:hAnsiTheme="minorHAnsi" w:cstheme="minorHAnsi"/>
                <w:b/>
                <w:bCs/>
                <w:sz w:val="22"/>
                <w:szCs w:val="22"/>
              </w:rPr>
              <w:fldChar w:fldCharType="separate"/>
            </w:r>
            <w:r w:rsidR="00537131">
              <w:rPr>
                <w:rFonts w:asciiTheme="minorHAnsi" w:hAnsiTheme="minorHAnsi" w:cstheme="minorHAnsi"/>
                <w:b/>
                <w:bCs/>
                <w:noProof/>
                <w:sz w:val="22"/>
                <w:szCs w:val="22"/>
              </w:rPr>
              <w:t>39</w:t>
            </w:r>
            <w:r w:rsidRPr="00490315">
              <w:rPr>
                <w:rFonts w:asciiTheme="minorHAnsi" w:hAnsiTheme="minorHAnsi" w:cstheme="minorHAnsi"/>
                <w:b/>
                <w:bCs/>
                <w:sz w:val="22"/>
                <w:szCs w:val="22"/>
              </w:rPr>
              <w:fldChar w:fldCharType="end"/>
            </w:r>
          </w:p>
          <w:p w14:paraId="2A651864" w14:textId="3D009314" w:rsidR="001E3FB8" w:rsidRPr="00490315" w:rsidRDefault="00000000" w:rsidP="008E39B5">
            <w:pPr>
              <w:pStyle w:val="Footer"/>
              <w:tabs>
                <w:tab w:val="right" w:pos="9360"/>
              </w:tabs>
              <w:ind w:left="-720"/>
              <w:jc w:val="center"/>
              <w:rPr>
                <w:rFonts w:asciiTheme="minorHAnsi" w:hAnsiTheme="minorHAnsi" w:cstheme="minorHAnsi"/>
                <w:sz w:val="22"/>
                <w:szCs w:val="22"/>
              </w:rPr>
            </w:pPr>
          </w:p>
        </w:sdtContent>
      </w:sdt>
    </w:sdtContent>
  </w:sdt>
  <w:p w14:paraId="40AE1B82" w14:textId="1A54A5BB" w:rsidR="001E3FB8" w:rsidRPr="00490315" w:rsidRDefault="001E3FB8">
    <w:pPr>
      <w:rPr>
        <w:rFonts w:cstheme="minorHAnsi"/>
      </w:rPr>
    </w:pPr>
    <w:r w:rsidRPr="00490315">
      <w:rPr>
        <w:rFonts w:cstheme="minorHAnsi"/>
        <w:noProof/>
        <w:lang w:val="en-IN" w:eastAsia="en-IN"/>
      </w:rPr>
      <w:drawing>
        <wp:anchor distT="0" distB="0" distL="114300" distR="114300" simplePos="0" relativeHeight="251666944" behindDoc="0" locked="0" layoutInCell="1" allowOverlap="1" wp14:anchorId="0365748C" wp14:editId="48E566D7">
          <wp:simplePos x="0" y="0"/>
          <wp:positionH relativeFrom="page">
            <wp:posOffset>635</wp:posOffset>
          </wp:positionH>
          <wp:positionV relativeFrom="paragraph">
            <wp:posOffset>558165</wp:posOffset>
          </wp:positionV>
          <wp:extent cx="7559675" cy="198755"/>
          <wp:effectExtent l="0" t="0" r="3175"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
                    <a:extLst>
                      <a:ext uri="{28A0092B-C50C-407E-A947-70E740481C1C}">
                        <a14:useLocalDpi xmlns:a14="http://schemas.microsoft.com/office/drawing/2010/main" val="0"/>
                      </a:ext>
                    </a:extLst>
                  </a:blip>
                  <a:stretch>
                    <a:fillRect/>
                  </a:stretch>
                </pic:blipFill>
                <pic:spPr>
                  <a:xfrm>
                    <a:off x="0" y="0"/>
                    <a:ext cx="7559675" cy="198755"/>
                  </a:xfrm>
                  <a:prstGeom prst="rect">
                    <a:avLst/>
                  </a:prstGeom>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D17AB" w14:textId="77777777" w:rsidR="001E3FB8" w:rsidRDefault="001E3FB8" w:rsidP="00566CF1">
    <w:pPr>
      <w:ind w:right="100"/>
      <w:jc w:val="right"/>
    </w:pPr>
  </w:p>
  <w:p w14:paraId="74D1CE37" w14:textId="7406502A" w:rsidR="001E3FB8" w:rsidRDefault="001E3FB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15041" w14:textId="77777777" w:rsidR="000016D7" w:rsidRDefault="000016D7" w:rsidP="0000709B">
      <w:pPr>
        <w:spacing w:after="0" w:line="240" w:lineRule="auto"/>
      </w:pPr>
      <w:r>
        <w:separator/>
      </w:r>
    </w:p>
  </w:footnote>
  <w:footnote w:type="continuationSeparator" w:id="0">
    <w:p w14:paraId="3E11E83D" w14:textId="77777777" w:rsidR="000016D7" w:rsidRDefault="000016D7" w:rsidP="000070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79C3B" w14:textId="78F67588" w:rsidR="001E3FB8" w:rsidRDefault="001E3FB8" w:rsidP="005A2DA0">
    <w:pPr>
      <w:pStyle w:val="Header"/>
      <w:tabs>
        <w:tab w:val="clear" w:pos="4513"/>
        <w:tab w:val="clear" w:pos="9026"/>
        <w:tab w:val="left" w:pos="885"/>
      </w:tabs>
      <w:jc w:val="center"/>
    </w:pPr>
    <w:r>
      <w:rPr>
        <w:noProof/>
        <w:lang w:val="en-IN" w:eastAsia="en-IN"/>
      </w:rPr>
      <w:drawing>
        <wp:anchor distT="0" distB="0" distL="114300" distR="114300" simplePos="0" relativeHeight="251653632" behindDoc="0" locked="0" layoutInCell="1" allowOverlap="1" wp14:anchorId="130173C1" wp14:editId="457FDAC2">
          <wp:simplePos x="0" y="0"/>
          <wp:positionH relativeFrom="page">
            <wp:align>left</wp:align>
          </wp:positionH>
          <wp:positionV relativeFrom="paragraph">
            <wp:posOffset>-450215</wp:posOffset>
          </wp:positionV>
          <wp:extent cx="7564120" cy="620395"/>
          <wp:effectExtent l="0" t="0" r="0" b="8255"/>
          <wp:wrapThrough wrapText="bothSides">
            <wp:wrapPolygon edited="0">
              <wp:start x="0" y="0"/>
              <wp:lineTo x="0" y="21224"/>
              <wp:lineTo x="21542" y="21224"/>
              <wp:lineTo x="21542"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etterhead.jpg"/>
                  <pic:cNvPicPr/>
                </pic:nvPicPr>
                <pic:blipFill>
                  <a:blip r:embed="rId1">
                    <a:extLst>
                      <a:ext uri="{28A0092B-C50C-407E-A947-70E740481C1C}">
                        <a14:useLocalDpi xmlns:a14="http://schemas.microsoft.com/office/drawing/2010/main" val="0"/>
                      </a:ext>
                    </a:extLst>
                  </a:blip>
                  <a:stretch>
                    <a:fillRect/>
                  </a:stretch>
                </pic:blipFill>
                <pic:spPr>
                  <a:xfrm>
                    <a:off x="0" y="0"/>
                    <a:ext cx="7564120" cy="620395"/>
                  </a:xfrm>
                  <a:prstGeom prst="rect">
                    <a:avLst/>
                  </a:prstGeom>
                </pic:spPr>
              </pic:pic>
            </a:graphicData>
          </a:graphic>
          <wp14:sizeRelH relativeFrom="page">
            <wp14:pctWidth>0</wp14:pctWidth>
          </wp14:sizeRelH>
          <wp14:sizeRelV relativeFrom="page">
            <wp14:pctHeight>0</wp14:pctHeight>
          </wp14:sizeRelV>
        </wp:anchor>
      </w:drawing>
    </w:r>
    <w:r>
      <w:rPr>
        <w:noProof/>
        <w:lang w:val="en-IN" w:eastAsia="en-IN"/>
      </w:rPr>
      <mc:AlternateContent>
        <mc:Choice Requires="wps">
          <w:drawing>
            <wp:anchor distT="0" distB="0" distL="114300" distR="114300" simplePos="0" relativeHeight="251647488" behindDoc="0" locked="0" layoutInCell="1" allowOverlap="1" wp14:anchorId="73818E08" wp14:editId="7F3DCEC3">
              <wp:simplePos x="0" y="0"/>
              <wp:positionH relativeFrom="column">
                <wp:posOffset>-624840</wp:posOffset>
              </wp:positionH>
              <wp:positionV relativeFrom="paragraph">
                <wp:posOffset>185724</wp:posOffset>
              </wp:positionV>
              <wp:extent cx="7019591" cy="0"/>
              <wp:effectExtent l="0" t="0" r="0" b="0"/>
              <wp:wrapNone/>
              <wp:docPr id="43" name="Straight Connector 43"/>
              <wp:cNvGraphicFramePr/>
              <a:graphic xmlns:a="http://schemas.openxmlformats.org/drawingml/2006/main">
                <a:graphicData uri="http://schemas.microsoft.com/office/word/2010/wordprocessingShape">
                  <wps:wsp>
                    <wps:cNvCnPr/>
                    <wps:spPr>
                      <a:xfrm>
                        <a:off x="0" y="0"/>
                        <a:ext cx="7019591" cy="0"/>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420FB9AE" id="Straight Connector 43" o:spid="_x0000_s1026" style="position:absolute;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9.2pt,14.6pt" to="503.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" strokecolor="#0070c0" strokeweight="1.5pt"/>
          </w:pict>
        </mc:Fallback>
      </mc:AlternateContent>
    </w:r>
  </w:p>
  <w:p w14:paraId="7508F1CD" w14:textId="7F5E69A3" w:rsidR="001E3FB8" w:rsidRDefault="001E3F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506C0"/>
    <w:multiLevelType w:val="hybridMultilevel"/>
    <w:tmpl w:val="48F0B3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B50FD7"/>
    <w:multiLevelType w:val="hybridMultilevel"/>
    <w:tmpl w:val="2B1C449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126F66F3"/>
    <w:multiLevelType w:val="hybridMultilevel"/>
    <w:tmpl w:val="628C2416"/>
    <w:lvl w:ilvl="0" w:tplc="244A7A76">
      <w:start w:val="1"/>
      <w:numFmt w:val="decimal"/>
      <w:lvlText w:val="%1."/>
      <w:lvlJc w:val="left"/>
      <w:pPr>
        <w:ind w:left="720" w:hanging="360"/>
      </w:pPr>
      <w:rPr>
        <w:rFonts w:ascii="Arial" w:eastAsia="Times New Roman" w:hAnsi="Arial" w:cs="Arial" w:hint="default"/>
        <w:color w:val="375623"/>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39D3337"/>
    <w:multiLevelType w:val="hybridMultilevel"/>
    <w:tmpl w:val="F1AE40B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156161C6"/>
    <w:multiLevelType w:val="hybridMultilevel"/>
    <w:tmpl w:val="67FA6DD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16DB1341"/>
    <w:multiLevelType w:val="hybridMultilevel"/>
    <w:tmpl w:val="E160D41E"/>
    <w:lvl w:ilvl="0" w:tplc="0409000F">
      <w:start w:val="1"/>
      <w:numFmt w:val="decimal"/>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033528"/>
    <w:multiLevelType w:val="hybridMultilevel"/>
    <w:tmpl w:val="ADF29CC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20BA2B9C"/>
    <w:multiLevelType w:val="hybridMultilevel"/>
    <w:tmpl w:val="68D07E5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259E5E51"/>
    <w:multiLevelType w:val="hybridMultilevel"/>
    <w:tmpl w:val="974E02BE"/>
    <w:lvl w:ilvl="0" w:tplc="4009000F">
      <w:start w:val="1"/>
      <w:numFmt w:val="decimal"/>
      <w:lvlText w:val="%1."/>
      <w:lvlJc w:val="left"/>
      <w:pPr>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2A000626"/>
    <w:multiLevelType w:val="hybridMultilevel"/>
    <w:tmpl w:val="0C9ABB3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302D6B08"/>
    <w:multiLevelType w:val="hybridMultilevel"/>
    <w:tmpl w:val="9F7E2F7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32F7622F"/>
    <w:multiLevelType w:val="hybridMultilevel"/>
    <w:tmpl w:val="D7CA094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36800D32"/>
    <w:multiLevelType w:val="hybridMultilevel"/>
    <w:tmpl w:val="F27C06D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37CC5766"/>
    <w:multiLevelType w:val="hybridMultilevel"/>
    <w:tmpl w:val="A89CF88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40542A90"/>
    <w:multiLevelType w:val="hybridMultilevel"/>
    <w:tmpl w:val="04128BD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4A061CB8"/>
    <w:multiLevelType w:val="hybridMultilevel"/>
    <w:tmpl w:val="DEF8862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4A0A2AD7"/>
    <w:multiLevelType w:val="hybridMultilevel"/>
    <w:tmpl w:val="4BF2FB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9887A8E"/>
    <w:multiLevelType w:val="hybridMultilevel"/>
    <w:tmpl w:val="F4589C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BD12AC2"/>
    <w:multiLevelType w:val="hybridMultilevel"/>
    <w:tmpl w:val="2D38337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5ED25B67"/>
    <w:multiLevelType w:val="hybridMultilevel"/>
    <w:tmpl w:val="8C0E68D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63021B8F"/>
    <w:multiLevelType w:val="hybridMultilevel"/>
    <w:tmpl w:val="0A86299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6C926C3F"/>
    <w:multiLevelType w:val="hybridMultilevel"/>
    <w:tmpl w:val="02EEE7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08918B0"/>
    <w:multiLevelType w:val="hybridMultilevel"/>
    <w:tmpl w:val="974E02BE"/>
    <w:lvl w:ilvl="0" w:tplc="4009000F">
      <w:start w:val="1"/>
      <w:numFmt w:val="decimal"/>
      <w:lvlText w:val="%1."/>
      <w:lvlJc w:val="left"/>
      <w:pPr>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74356898"/>
    <w:multiLevelType w:val="hybridMultilevel"/>
    <w:tmpl w:val="500C4FBA"/>
    <w:lvl w:ilvl="0" w:tplc="4009000F">
      <w:start w:val="1"/>
      <w:numFmt w:val="decimal"/>
      <w:lvlText w:val="%1."/>
      <w:lvlJc w:val="left"/>
      <w:pPr>
        <w:ind w:left="720" w:hanging="360"/>
      </w:pPr>
    </w:lvl>
    <w:lvl w:ilvl="1" w:tplc="E7E4CAE8">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B182078"/>
    <w:multiLevelType w:val="multilevel"/>
    <w:tmpl w:val="30C0B58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3981" w:hanging="720"/>
      </w:pPr>
    </w:lvl>
    <w:lvl w:ilvl="3">
      <w:start w:val="1"/>
      <w:numFmt w:val="lowerLetter"/>
      <w:pStyle w:val="Heading4"/>
      <w:lvlText w:val="%4."/>
      <w:lvlJc w:val="left"/>
      <w:pPr>
        <w:ind w:left="1290" w:hanging="86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7245"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7E210C53"/>
    <w:multiLevelType w:val="hybridMultilevel"/>
    <w:tmpl w:val="ED34A2F6"/>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669874560">
    <w:abstractNumId w:val="0"/>
  </w:num>
  <w:num w:numId="2" w16cid:durableId="596793313">
    <w:abstractNumId w:val="24"/>
  </w:num>
  <w:num w:numId="3" w16cid:durableId="159320501">
    <w:abstractNumId w:val="23"/>
  </w:num>
  <w:num w:numId="4" w16cid:durableId="2034529173">
    <w:abstractNumId w:val="6"/>
  </w:num>
  <w:num w:numId="5" w16cid:durableId="39716598">
    <w:abstractNumId w:val="10"/>
  </w:num>
  <w:num w:numId="6" w16cid:durableId="599602879">
    <w:abstractNumId w:val="1"/>
  </w:num>
  <w:num w:numId="7" w16cid:durableId="836698551">
    <w:abstractNumId w:val="3"/>
  </w:num>
  <w:num w:numId="8" w16cid:durableId="715008192">
    <w:abstractNumId w:val="7"/>
  </w:num>
  <w:num w:numId="9" w16cid:durableId="1984694277">
    <w:abstractNumId w:val="16"/>
  </w:num>
  <w:num w:numId="10" w16cid:durableId="371924810">
    <w:abstractNumId w:val="9"/>
  </w:num>
  <w:num w:numId="11" w16cid:durableId="723718352">
    <w:abstractNumId w:val="12"/>
  </w:num>
  <w:num w:numId="12" w16cid:durableId="1139227028">
    <w:abstractNumId w:val="4"/>
  </w:num>
  <w:num w:numId="13" w16cid:durableId="211427101">
    <w:abstractNumId w:val="19"/>
  </w:num>
  <w:num w:numId="14" w16cid:durableId="1723092474">
    <w:abstractNumId w:val="25"/>
  </w:num>
  <w:num w:numId="15" w16cid:durableId="590040815">
    <w:abstractNumId w:val="14"/>
  </w:num>
  <w:num w:numId="16" w16cid:durableId="1426265344">
    <w:abstractNumId w:val="13"/>
  </w:num>
  <w:num w:numId="17" w16cid:durableId="832720049">
    <w:abstractNumId w:val="17"/>
  </w:num>
  <w:num w:numId="18" w16cid:durableId="1902908301">
    <w:abstractNumId w:val="18"/>
  </w:num>
  <w:num w:numId="19" w16cid:durableId="503131768">
    <w:abstractNumId w:val="11"/>
  </w:num>
  <w:num w:numId="20" w16cid:durableId="1302734934">
    <w:abstractNumId w:val="22"/>
  </w:num>
  <w:num w:numId="21" w16cid:durableId="2143184115">
    <w:abstractNumId w:val="8"/>
  </w:num>
  <w:num w:numId="22" w16cid:durableId="1682245542">
    <w:abstractNumId w:val="20"/>
  </w:num>
  <w:num w:numId="23" w16cid:durableId="737946666">
    <w:abstractNumId w:val="2"/>
  </w:num>
  <w:num w:numId="24" w16cid:durableId="1590506829">
    <w:abstractNumId w:val="21"/>
  </w:num>
  <w:num w:numId="25" w16cid:durableId="336230013">
    <w:abstractNumId w:val="15"/>
  </w:num>
  <w:num w:numId="26" w16cid:durableId="1129667213">
    <w:abstractNumId w:val="5"/>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pathkumar Chinnaswamy">
    <w15:presenceInfo w15:providerId="AD" w15:userId="S-1-5-21-1743470855-1156598423-1489421231-3144"/>
  </w15:person>
  <w15:person w15:author="Nur Amin Bin Haji Nurazmi">
    <w15:presenceInfo w15:providerId="AD" w15:userId="S::nuramin@takaful-ikhlas.com.my::64b7141b-9818-4ef5-8e98-5e9cf2a32f4e"/>
  </w15:person>
  <w15:person w15:author="Mohamad Amirul Bin Hazhar">
    <w15:presenceInfo w15:providerId="AD" w15:userId="S::amirul@takaful-ikhlas.com.my::64cab04d-8846-4c58-a0fe-1321d9d2dd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oNotTrackFormatting/>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0327"/>
    <w:rsid w:val="00000D89"/>
    <w:rsid w:val="000016D7"/>
    <w:rsid w:val="0000173D"/>
    <w:rsid w:val="00001E25"/>
    <w:rsid w:val="0000217F"/>
    <w:rsid w:val="00002226"/>
    <w:rsid w:val="0000232A"/>
    <w:rsid w:val="000025CF"/>
    <w:rsid w:val="0000264F"/>
    <w:rsid w:val="00002796"/>
    <w:rsid w:val="00002B4B"/>
    <w:rsid w:val="00002D5E"/>
    <w:rsid w:val="0000311C"/>
    <w:rsid w:val="0000333F"/>
    <w:rsid w:val="00003380"/>
    <w:rsid w:val="000036E2"/>
    <w:rsid w:val="000037A0"/>
    <w:rsid w:val="000037D1"/>
    <w:rsid w:val="00003A57"/>
    <w:rsid w:val="00004080"/>
    <w:rsid w:val="0000433F"/>
    <w:rsid w:val="00004418"/>
    <w:rsid w:val="000045CA"/>
    <w:rsid w:val="00004714"/>
    <w:rsid w:val="00004C3B"/>
    <w:rsid w:val="00004D68"/>
    <w:rsid w:val="000060D1"/>
    <w:rsid w:val="0000709B"/>
    <w:rsid w:val="0000752E"/>
    <w:rsid w:val="00007926"/>
    <w:rsid w:val="00007E01"/>
    <w:rsid w:val="00010225"/>
    <w:rsid w:val="00010230"/>
    <w:rsid w:val="0001048E"/>
    <w:rsid w:val="00010929"/>
    <w:rsid w:val="0001092B"/>
    <w:rsid w:val="00010C6A"/>
    <w:rsid w:val="00011A9C"/>
    <w:rsid w:val="00011CD6"/>
    <w:rsid w:val="00011F99"/>
    <w:rsid w:val="00011FFA"/>
    <w:rsid w:val="00011FFD"/>
    <w:rsid w:val="00012735"/>
    <w:rsid w:val="000128E9"/>
    <w:rsid w:val="00012AD2"/>
    <w:rsid w:val="00012B3B"/>
    <w:rsid w:val="00012E63"/>
    <w:rsid w:val="000131C8"/>
    <w:rsid w:val="00013284"/>
    <w:rsid w:val="00013409"/>
    <w:rsid w:val="00013766"/>
    <w:rsid w:val="00013849"/>
    <w:rsid w:val="000139F4"/>
    <w:rsid w:val="00013F8D"/>
    <w:rsid w:val="000140E0"/>
    <w:rsid w:val="000143AC"/>
    <w:rsid w:val="0001500B"/>
    <w:rsid w:val="00015A51"/>
    <w:rsid w:val="000162BB"/>
    <w:rsid w:val="000166E1"/>
    <w:rsid w:val="00016CFF"/>
    <w:rsid w:val="00017080"/>
    <w:rsid w:val="000173AE"/>
    <w:rsid w:val="00017DF3"/>
    <w:rsid w:val="000201FA"/>
    <w:rsid w:val="000203A9"/>
    <w:rsid w:val="00020718"/>
    <w:rsid w:val="000208AE"/>
    <w:rsid w:val="000208E3"/>
    <w:rsid w:val="0002096A"/>
    <w:rsid w:val="00020BF4"/>
    <w:rsid w:val="00020D64"/>
    <w:rsid w:val="00020F56"/>
    <w:rsid w:val="000215F0"/>
    <w:rsid w:val="000217DE"/>
    <w:rsid w:val="0002191F"/>
    <w:rsid w:val="000219FA"/>
    <w:rsid w:val="00021A71"/>
    <w:rsid w:val="00022390"/>
    <w:rsid w:val="00022527"/>
    <w:rsid w:val="00022560"/>
    <w:rsid w:val="00022A0C"/>
    <w:rsid w:val="00022AA6"/>
    <w:rsid w:val="00022D6E"/>
    <w:rsid w:val="00023207"/>
    <w:rsid w:val="00023E7A"/>
    <w:rsid w:val="000246B7"/>
    <w:rsid w:val="000246EE"/>
    <w:rsid w:val="00024CB1"/>
    <w:rsid w:val="00024DA0"/>
    <w:rsid w:val="000252C4"/>
    <w:rsid w:val="000252FF"/>
    <w:rsid w:val="00025730"/>
    <w:rsid w:val="000259C9"/>
    <w:rsid w:val="0002659B"/>
    <w:rsid w:val="0002669F"/>
    <w:rsid w:val="00026C62"/>
    <w:rsid w:val="00026D7E"/>
    <w:rsid w:val="00026F11"/>
    <w:rsid w:val="0002717D"/>
    <w:rsid w:val="000277DC"/>
    <w:rsid w:val="00027F7D"/>
    <w:rsid w:val="00030097"/>
    <w:rsid w:val="0003075D"/>
    <w:rsid w:val="000309A0"/>
    <w:rsid w:val="00030C1F"/>
    <w:rsid w:val="00031E78"/>
    <w:rsid w:val="00031EB3"/>
    <w:rsid w:val="00031FEC"/>
    <w:rsid w:val="000320F8"/>
    <w:rsid w:val="0003240F"/>
    <w:rsid w:val="000324DC"/>
    <w:rsid w:val="0003362B"/>
    <w:rsid w:val="00033881"/>
    <w:rsid w:val="00033A7D"/>
    <w:rsid w:val="00033BA6"/>
    <w:rsid w:val="00033D67"/>
    <w:rsid w:val="00033DC0"/>
    <w:rsid w:val="00033F5E"/>
    <w:rsid w:val="00034255"/>
    <w:rsid w:val="00034466"/>
    <w:rsid w:val="00034A94"/>
    <w:rsid w:val="00034DBD"/>
    <w:rsid w:val="00034E18"/>
    <w:rsid w:val="00034FFF"/>
    <w:rsid w:val="000360A2"/>
    <w:rsid w:val="000361BC"/>
    <w:rsid w:val="000365C2"/>
    <w:rsid w:val="00036ECA"/>
    <w:rsid w:val="000375CC"/>
    <w:rsid w:val="000375F9"/>
    <w:rsid w:val="0003772F"/>
    <w:rsid w:val="000377A5"/>
    <w:rsid w:val="00037C71"/>
    <w:rsid w:val="00040A93"/>
    <w:rsid w:val="00040BE3"/>
    <w:rsid w:val="0004105D"/>
    <w:rsid w:val="0004139F"/>
    <w:rsid w:val="000414BF"/>
    <w:rsid w:val="0004152F"/>
    <w:rsid w:val="0004182F"/>
    <w:rsid w:val="00041A26"/>
    <w:rsid w:val="00041A65"/>
    <w:rsid w:val="0004259A"/>
    <w:rsid w:val="0004264B"/>
    <w:rsid w:val="00042B62"/>
    <w:rsid w:val="00042CB3"/>
    <w:rsid w:val="00042FE8"/>
    <w:rsid w:val="000438CC"/>
    <w:rsid w:val="00043BCB"/>
    <w:rsid w:val="00043FF9"/>
    <w:rsid w:val="000446FB"/>
    <w:rsid w:val="00044829"/>
    <w:rsid w:val="000449F0"/>
    <w:rsid w:val="00044CD4"/>
    <w:rsid w:val="00045E0D"/>
    <w:rsid w:val="00046C1C"/>
    <w:rsid w:val="00046DF1"/>
    <w:rsid w:val="00046EFE"/>
    <w:rsid w:val="00047410"/>
    <w:rsid w:val="00050187"/>
    <w:rsid w:val="000501F9"/>
    <w:rsid w:val="00050AD5"/>
    <w:rsid w:val="00050AD6"/>
    <w:rsid w:val="00050BE0"/>
    <w:rsid w:val="00050EDB"/>
    <w:rsid w:val="0005100C"/>
    <w:rsid w:val="00051CAA"/>
    <w:rsid w:val="00052A60"/>
    <w:rsid w:val="0005309F"/>
    <w:rsid w:val="00053403"/>
    <w:rsid w:val="00053BFC"/>
    <w:rsid w:val="00053D3B"/>
    <w:rsid w:val="00053F22"/>
    <w:rsid w:val="00054488"/>
    <w:rsid w:val="000544D1"/>
    <w:rsid w:val="000551E5"/>
    <w:rsid w:val="000559AB"/>
    <w:rsid w:val="00055B35"/>
    <w:rsid w:val="00055C0C"/>
    <w:rsid w:val="00055C4C"/>
    <w:rsid w:val="00055F4A"/>
    <w:rsid w:val="000565D7"/>
    <w:rsid w:val="0005707D"/>
    <w:rsid w:val="000572C4"/>
    <w:rsid w:val="000575CD"/>
    <w:rsid w:val="0005783F"/>
    <w:rsid w:val="00057CED"/>
    <w:rsid w:val="00057DDE"/>
    <w:rsid w:val="00057E36"/>
    <w:rsid w:val="00057FBF"/>
    <w:rsid w:val="0006093D"/>
    <w:rsid w:val="00060A8A"/>
    <w:rsid w:val="00060BB8"/>
    <w:rsid w:val="000610AE"/>
    <w:rsid w:val="00061A28"/>
    <w:rsid w:val="00061D42"/>
    <w:rsid w:val="00062B8A"/>
    <w:rsid w:val="00062BB8"/>
    <w:rsid w:val="00062F20"/>
    <w:rsid w:val="00063473"/>
    <w:rsid w:val="000637A6"/>
    <w:rsid w:val="00063A84"/>
    <w:rsid w:val="000640F4"/>
    <w:rsid w:val="0006410B"/>
    <w:rsid w:val="00064486"/>
    <w:rsid w:val="000654AE"/>
    <w:rsid w:val="00065A89"/>
    <w:rsid w:val="00065BE4"/>
    <w:rsid w:val="00065BE9"/>
    <w:rsid w:val="00065D33"/>
    <w:rsid w:val="00065D84"/>
    <w:rsid w:val="00065EEB"/>
    <w:rsid w:val="00066109"/>
    <w:rsid w:val="000667A3"/>
    <w:rsid w:val="00067128"/>
    <w:rsid w:val="000673AA"/>
    <w:rsid w:val="00070136"/>
    <w:rsid w:val="00070286"/>
    <w:rsid w:val="00070C4F"/>
    <w:rsid w:val="0007118C"/>
    <w:rsid w:val="00071493"/>
    <w:rsid w:val="00071A92"/>
    <w:rsid w:val="00071D23"/>
    <w:rsid w:val="00071D7D"/>
    <w:rsid w:val="00072495"/>
    <w:rsid w:val="00072839"/>
    <w:rsid w:val="000728A9"/>
    <w:rsid w:val="0007311E"/>
    <w:rsid w:val="000731BA"/>
    <w:rsid w:val="00073420"/>
    <w:rsid w:val="000736CE"/>
    <w:rsid w:val="000736D4"/>
    <w:rsid w:val="00073E2B"/>
    <w:rsid w:val="00073E45"/>
    <w:rsid w:val="00074E41"/>
    <w:rsid w:val="0007532A"/>
    <w:rsid w:val="000753D9"/>
    <w:rsid w:val="00075818"/>
    <w:rsid w:val="000760B5"/>
    <w:rsid w:val="00076164"/>
    <w:rsid w:val="00076508"/>
    <w:rsid w:val="000766FE"/>
    <w:rsid w:val="00076C8A"/>
    <w:rsid w:val="00077A76"/>
    <w:rsid w:val="00077D9D"/>
    <w:rsid w:val="00080455"/>
    <w:rsid w:val="00080822"/>
    <w:rsid w:val="00080BE2"/>
    <w:rsid w:val="00080F8A"/>
    <w:rsid w:val="00081491"/>
    <w:rsid w:val="00081FBF"/>
    <w:rsid w:val="00082405"/>
    <w:rsid w:val="00082930"/>
    <w:rsid w:val="00083D37"/>
    <w:rsid w:val="00084195"/>
    <w:rsid w:val="000843B9"/>
    <w:rsid w:val="000843E4"/>
    <w:rsid w:val="00084906"/>
    <w:rsid w:val="00085012"/>
    <w:rsid w:val="00085039"/>
    <w:rsid w:val="0008581A"/>
    <w:rsid w:val="00085F90"/>
    <w:rsid w:val="000861C2"/>
    <w:rsid w:val="0008639F"/>
    <w:rsid w:val="000865B9"/>
    <w:rsid w:val="000873BE"/>
    <w:rsid w:val="00087CA8"/>
    <w:rsid w:val="00087D13"/>
    <w:rsid w:val="00087F26"/>
    <w:rsid w:val="0009022C"/>
    <w:rsid w:val="0009071D"/>
    <w:rsid w:val="00090BB2"/>
    <w:rsid w:val="000918F7"/>
    <w:rsid w:val="00091F92"/>
    <w:rsid w:val="00092209"/>
    <w:rsid w:val="0009255B"/>
    <w:rsid w:val="0009273D"/>
    <w:rsid w:val="00092755"/>
    <w:rsid w:val="00092EC0"/>
    <w:rsid w:val="000935A0"/>
    <w:rsid w:val="0009395F"/>
    <w:rsid w:val="00094D94"/>
    <w:rsid w:val="0009542D"/>
    <w:rsid w:val="0009552D"/>
    <w:rsid w:val="00095625"/>
    <w:rsid w:val="00095799"/>
    <w:rsid w:val="000957CC"/>
    <w:rsid w:val="000959E6"/>
    <w:rsid w:val="000960DB"/>
    <w:rsid w:val="00096E7E"/>
    <w:rsid w:val="00097231"/>
    <w:rsid w:val="0009738C"/>
    <w:rsid w:val="00097A8D"/>
    <w:rsid w:val="000A00E7"/>
    <w:rsid w:val="000A04F4"/>
    <w:rsid w:val="000A0C08"/>
    <w:rsid w:val="000A0F37"/>
    <w:rsid w:val="000A117E"/>
    <w:rsid w:val="000A1DF0"/>
    <w:rsid w:val="000A275A"/>
    <w:rsid w:val="000A2AEA"/>
    <w:rsid w:val="000A3124"/>
    <w:rsid w:val="000A3949"/>
    <w:rsid w:val="000A43E5"/>
    <w:rsid w:val="000A4DD3"/>
    <w:rsid w:val="000A5D75"/>
    <w:rsid w:val="000A5EB4"/>
    <w:rsid w:val="000A5EB7"/>
    <w:rsid w:val="000A6703"/>
    <w:rsid w:val="000A70DE"/>
    <w:rsid w:val="000A7746"/>
    <w:rsid w:val="000A7E0F"/>
    <w:rsid w:val="000B0057"/>
    <w:rsid w:val="000B069C"/>
    <w:rsid w:val="000B0763"/>
    <w:rsid w:val="000B0F3B"/>
    <w:rsid w:val="000B10B9"/>
    <w:rsid w:val="000B1ADC"/>
    <w:rsid w:val="000B1C86"/>
    <w:rsid w:val="000B1FE7"/>
    <w:rsid w:val="000B27D5"/>
    <w:rsid w:val="000B2F6E"/>
    <w:rsid w:val="000B3EE9"/>
    <w:rsid w:val="000B42A7"/>
    <w:rsid w:val="000B4711"/>
    <w:rsid w:val="000B486E"/>
    <w:rsid w:val="000B48D2"/>
    <w:rsid w:val="000B4FF0"/>
    <w:rsid w:val="000B5B84"/>
    <w:rsid w:val="000B5C40"/>
    <w:rsid w:val="000B6AAC"/>
    <w:rsid w:val="000B6EA3"/>
    <w:rsid w:val="000B6FFA"/>
    <w:rsid w:val="000B779F"/>
    <w:rsid w:val="000B7A92"/>
    <w:rsid w:val="000C09BC"/>
    <w:rsid w:val="000C0A2E"/>
    <w:rsid w:val="000C0B29"/>
    <w:rsid w:val="000C31F1"/>
    <w:rsid w:val="000C3A10"/>
    <w:rsid w:val="000C4CEC"/>
    <w:rsid w:val="000C51FF"/>
    <w:rsid w:val="000C5448"/>
    <w:rsid w:val="000C56A9"/>
    <w:rsid w:val="000C61CB"/>
    <w:rsid w:val="000C6C79"/>
    <w:rsid w:val="000C6F70"/>
    <w:rsid w:val="000C7001"/>
    <w:rsid w:val="000C76DD"/>
    <w:rsid w:val="000C7D49"/>
    <w:rsid w:val="000D024E"/>
    <w:rsid w:val="000D0303"/>
    <w:rsid w:val="000D07D2"/>
    <w:rsid w:val="000D0804"/>
    <w:rsid w:val="000D0A2B"/>
    <w:rsid w:val="000D0F2E"/>
    <w:rsid w:val="000D1041"/>
    <w:rsid w:val="000D107E"/>
    <w:rsid w:val="000D1BA7"/>
    <w:rsid w:val="000D1C93"/>
    <w:rsid w:val="000D1DC2"/>
    <w:rsid w:val="000D1F11"/>
    <w:rsid w:val="000D23C3"/>
    <w:rsid w:val="000D291C"/>
    <w:rsid w:val="000D29F2"/>
    <w:rsid w:val="000D2A66"/>
    <w:rsid w:val="000D2B0D"/>
    <w:rsid w:val="000D2EBA"/>
    <w:rsid w:val="000D3918"/>
    <w:rsid w:val="000D39A7"/>
    <w:rsid w:val="000D3A53"/>
    <w:rsid w:val="000D3B8A"/>
    <w:rsid w:val="000D3D3B"/>
    <w:rsid w:val="000D42FB"/>
    <w:rsid w:val="000D46BD"/>
    <w:rsid w:val="000D56F3"/>
    <w:rsid w:val="000D5A61"/>
    <w:rsid w:val="000D61CB"/>
    <w:rsid w:val="000D709F"/>
    <w:rsid w:val="000D7564"/>
    <w:rsid w:val="000D76E4"/>
    <w:rsid w:val="000E02F1"/>
    <w:rsid w:val="000E059C"/>
    <w:rsid w:val="000E0AE8"/>
    <w:rsid w:val="000E0DA1"/>
    <w:rsid w:val="000E199E"/>
    <w:rsid w:val="000E1E9C"/>
    <w:rsid w:val="000E1F58"/>
    <w:rsid w:val="000E2074"/>
    <w:rsid w:val="000E26E6"/>
    <w:rsid w:val="000E3A47"/>
    <w:rsid w:val="000E3B0E"/>
    <w:rsid w:val="000E464F"/>
    <w:rsid w:val="000E4BE4"/>
    <w:rsid w:val="000E4D58"/>
    <w:rsid w:val="000E4DF7"/>
    <w:rsid w:val="000E5791"/>
    <w:rsid w:val="000E5C64"/>
    <w:rsid w:val="000E64A9"/>
    <w:rsid w:val="000E7A44"/>
    <w:rsid w:val="000E7B2B"/>
    <w:rsid w:val="000F0182"/>
    <w:rsid w:val="000F0422"/>
    <w:rsid w:val="000F05A9"/>
    <w:rsid w:val="000F12A3"/>
    <w:rsid w:val="000F2AAB"/>
    <w:rsid w:val="000F2AD0"/>
    <w:rsid w:val="000F2B42"/>
    <w:rsid w:val="000F2BDA"/>
    <w:rsid w:val="000F2EFF"/>
    <w:rsid w:val="000F34EA"/>
    <w:rsid w:val="000F36B4"/>
    <w:rsid w:val="000F3864"/>
    <w:rsid w:val="000F395D"/>
    <w:rsid w:val="000F3D95"/>
    <w:rsid w:val="000F439C"/>
    <w:rsid w:val="000F493C"/>
    <w:rsid w:val="000F4F10"/>
    <w:rsid w:val="000F5174"/>
    <w:rsid w:val="000F52FD"/>
    <w:rsid w:val="000F554E"/>
    <w:rsid w:val="000F558B"/>
    <w:rsid w:val="000F58EC"/>
    <w:rsid w:val="000F58F8"/>
    <w:rsid w:val="000F5FD3"/>
    <w:rsid w:val="000F60A0"/>
    <w:rsid w:val="000F6AE5"/>
    <w:rsid w:val="000F6B96"/>
    <w:rsid w:val="000F7367"/>
    <w:rsid w:val="001003D8"/>
    <w:rsid w:val="001009E9"/>
    <w:rsid w:val="00100D29"/>
    <w:rsid w:val="00102319"/>
    <w:rsid w:val="00103EC7"/>
    <w:rsid w:val="00103F33"/>
    <w:rsid w:val="00105479"/>
    <w:rsid w:val="0010577E"/>
    <w:rsid w:val="0010617C"/>
    <w:rsid w:val="001070A6"/>
    <w:rsid w:val="00107C1A"/>
    <w:rsid w:val="001102AD"/>
    <w:rsid w:val="00110569"/>
    <w:rsid w:val="00111469"/>
    <w:rsid w:val="001115C7"/>
    <w:rsid w:val="001119AB"/>
    <w:rsid w:val="00111CC4"/>
    <w:rsid w:val="0011228F"/>
    <w:rsid w:val="00112400"/>
    <w:rsid w:val="00112404"/>
    <w:rsid w:val="001124BB"/>
    <w:rsid w:val="00112710"/>
    <w:rsid w:val="001128DD"/>
    <w:rsid w:val="00113106"/>
    <w:rsid w:val="0011340C"/>
    <w:rsid w:val="00113559"/>
    <w:rsid w:val="0011364F"/>
    <w:rsid w:val="0011390D"/>
    <w:rsid w:val="00114501"/>
    <w:rsid w:val="00114702"/>
    <w:rsid w:val="00114F9D"/>
    <w:rsid w:val="00115806"/>
    <w:rsid w:val="00115BA3"/>
    <w:rsid w:val="001161BA"/>
    <w:rsid w:val="001163C6"/>
    <w:rsid w:val="00116551"/>
    <w:rsid w:val="00117644"/>
    <w:rsid w:val="00117799"/>
    <w:rsid w:val="00117C89"/>
    <w:rsid w:val="00117F56"/>
    <w:rsid w:val="0012096B"/>
    <w:rsid w:val="00120CC7"/>
    <w:rsid w:val="001218AB"/>
    <w:rsid w:val="00121B16"/>
    <w:rsid w:val="00121FCE"/>
    <w:rsid w:val="001220C0"/>
    <w:rsid w:val="00122119"/>
    <w:rsid w:val="00122720"/>
    <w:rsid w:val="00122DD5"/>
    <w:rsid w:val="001233D6"/>
    <w:rsid w:val="00124738"/>
    <w:rsid w:val="00124EB4"/>
    <w:rsid w:val="001251D4"/>
    <w:rsid w:val="00125365"/>
    <w:rsid w:val="00125453"/>
    <w:rsid w:val="001255E5"/>
    <w:rsid w:val="00125CE6"/>
    <w:rsid w:val="00126427"/>
    <w:rsid w:val="001265DC"/>
    <w:rsid w:val="0012667D"/>
    <w:rsid w:val="00126781"/>
    <w:rsid w:val="0012701B"/>
    <w:rsid w:val="001273F3"/>
    <w:rsid w:val="00127843"/>
    <w:rsid w:val="00127A6C"/>
    <w:rsid w:val="00127C30"/>
    <w:rsid w:val="00127C75"/>
    <w:rsid w:val="00130236"/>
    <w:rsid w:val="00130832"/>
    <w:rsid w:val="00130DDD"/>
    <w:rsid w:val="00131002"/>
    <w:rsid w:val="00131795"/>
    <w:rsid w:val="00131B3A"/>
    <w:rsid w:val="0013247D"/>
    <w:rsid w:val="0013248D"/>
    <w:rsid w:val="001324DC"/>
    <w:rsid w:val="00133134"/>
    <w:rsid w:val="00133575"/>
    <w:rsid w:val="00133A8A"/>
    <w:rsid w:val="00133D64"/>
    <w:rsid w:val="00134B63"/>
    <w:rsid w:val="00134C86"/>
    <w:rsid w:val="00134CCD"/>
    <w:rsid w:val="00134ED2"/>
    <w:rsid w:val="00135838"/>
    <w:rsid w:val="00135D87"/>
    <w:rsid w:val="00135F26"/>
    <w:rsid w:val="00136EF7"/>
    <w:rsid w:val="0013717A"/>
    <w:rsid w:val="001372D9"/>
    <w:rsid w:val="0013765B"/>
    <w:rsid w:val="00140F4F"/>
    <w:rsid w:val="0014102B"/>
    <w:rsid w:val="0014105B"/>
    <w:rsid w:val="00141BA6"/>
    <w:rsid w:val="00141D96"/>
    <w:rsid w:val="00142700"/>
    <w:rsid w:val="00142B25"/>
    <w:rsid w:val="00143090"/>
    <w:rsid w:val="00143766"/>
    <w:rsid w:val="001439E4"/>
    <w:rsid w:val="00143B44"/>
    <w:rsid w:val="00143E5F"/>
    <w:rsid w:val="00144759"/>
    <w:rsid w:val="00145709"/>
    <w:rsid w:val="00145FC3"/>
    <w:rsid w:val="00146C77"/>
    <w:rsid w:val="001477E8"/>
    <w:rsid w:val="0014791B"/>
    <w:rsid w:val="00147E6D"/>
    <w:rsid w:val="0015002E"/>
    <w:rsid w:val="001500A0"/>
    <w:rsid w:val="001510DF"/>
    <w:rsid w:val="00151118"/>
    <w:rsid w:val="00151735"/>
    <w:rsid w:val="00151C87"/>
    <w:rsid w:val="00151DEE"/>
    <w:rsid w:val="00151FEF"/>
    <w:rsid w:val="001522BD"/>
    <w:rsid w:val="0015244F"/>
    <w:rsid w:val="00152D60"/>
    <w:rsid w:val="00153053"/>
    <w:rsid w:val="001530D3"/>
    <w:rsid w:val="001534D1"/>
    <w:rsid w:val="00153509"/>
    <w:rsid w:val="00153649"/>
    <w:rsid w:val="0015388B"/>
    <w:rsid w:val="001538AD"/>
    <w:rsid w:val="00154358"/>
    <w:rsid w:val="00154417"/>
    <w:rsid w:val="00154472"/>
    <w:rsid w:val="001546B3"/>
    <w:rsid w:val="00154FEA"/>
    <w:rsid w:val="00155403"/>
    <w:rsid w:val="00155725"/>
    <w:rsid w:val="001558BF"/>
    <w:rsid w:val="0015591D"/>
    <w:rsid w:val="001560C9"/>
    <w:rsid w:val="00156BC1"/>
    <w:rsid w:val="00156D2B"/>
    <w:rsid w:val="00157012"/>
    <w:rsid w:val="0015774B"/>
    <w:rsid w:val="001603ED"/>
    <w:rsid w:val="00160AEE"/>
    <w:rsid w:val="001612E9"/>
    <w:rsid w:val="00161497"/>
    <w:rsid w:val="0016176D"/>
    <w:rsid w:val="00161BD1"/>
    <w:rsid w:val="00161E7B"/>
    <w:rsid w:val="00162679"/>
    <w:rsid w:val="0016272A"/>
    <w:rsid w:val="00162746"/>
    <w:rsid w:val="00162A12"/>
    <w:rsid w:val="00162FDF"/>
    <w:rsid w:val="0016352F"/>
    <w:rsid w:val="00163547"/>
    <w:rsid w:val="00163C70"/>
    <w:rsid w:val="00163EB0"/>
    <w:rsid w:val="00165075"/>
    <w:rsid w:val="0016508A"/>
    <w:rsid w:val="00166B01"/>
    <w:rsid w:val="00166CC7"/>
    <w:rsid w:val="00166F89"/>
    <w:rsid w:val="001675F0"/>
    <w:rsid w:val="00167A19"/>
    <w:rsid w:val="00167C21"/>
    <w:rsid w:val="00167CCF"/>
    <w:rsid w:val="0017037A"/>
    <w:rsid w:val="0017065C"/>
    <w:rsid w:val="001707B8"/>
    <w:rsid w:val="00171513"/>
    <w:rsid w:val="001718DC"/>
    <w:rsid w:val="00171BF9"/>
    <w:rsid w:val="00171CEA"/>
    <w:rsid w:val="001720BC"/>
    <w:rsid w:val="001725F4"/>
    <w:rsid w:val="00172A38"/>
    <w:rsid w:val="00172A5F"/>
    <w:rsid w:val="00172D06"/>
    <w:rsid w:val="00172D9F"/>
    <w:rsid w:val="00173B8A"/>
    <w:rsid w:val="00173D04"/>
    <w:rsid w:val="00173D8C"/>
    <w:rsid w:val="00173DB7"/>
    <w:rsid w:val="001743C4"/>
    <w:rsid w:val="00174697"/>
    <w:rsid w:val="001749E2"/>
    <w:rsid w:val="0017518A"/>
    <w:rsid w:val="0017565C"/>
    <w:rsid w:val="001761EE"/>
    <w:rsid w:val="0017653D"/>
    <w:rsid w:val="00176982"/>
    <w:rsid w:val="001769E1"/>
    <w:rsid w:val="00176DEE"/>
    <w:rsid w:val="00176E06"/>
    <w:rsid w:val="00176E90"/>
    <w:rsid w:val="0017717F"/>
    <w:rsid w:val="0017769E"/>
    <w:rsid w:val="001776E7"/>
    <w:rsid w:val="00177995"/>
    <w:rsid w:val="0018005F"/>
    <w:rsid w:val="00180560"/>
    <w:rsid w:val="0018099A"/>
    <w:rsid w:val="00180C21"/>
    <w:rsid w:val="00180EC1"/>
    <w:rsid w:val="001811C5"/>
    <w:rsid w:val="001815F6"/>
    <w:rsid w:val="0018246E"/>
    <w:rsid w:val="00182643"/>
    <w:rsid w:val="001830FF"/>
    <w:rsid w:val="00183AB0"/>
    <w:rsid w:val="00184C6E"/>
    <w:rsid w:val="00185DD9"/>
    <w:rsid w:val="0018648B"/>
    <w:rsid w:val="00186A30"/>
    <w:rsid w:val="00186A74"/>
    <w:rsid w:val="001872F1"/>
    <w:rsid w:val="00190554"/>
    <w:rsid w:val="00190B27"/>
    <w:rsid w:val="00190BB7"/>
    <w:rsid w:val="00192144"/>
    <w:rsid w:val="00192205"/>
    <w:rsid w:val="0019288D"/>
    <w:rsid w:val="00192F35"/>
    <w:rsid w:val="001943B6"/>
    <w:rsid w:val="001944C4"/>
    <w:rsid w:val="0019478C"/>
    <w:rsid w:val="00194831"/>
    <w:rsid w:val="001951E4"/>
    <w:rsid w:val="001952D4"/>
    <w:rsid w:val="00195413"/>
    <w:rsid w:val="00195693"/>
    <w:rsid w:val="00196011"/>
    <w:rsid w:val="0019645F"/>
    <w:rsid w:val="00196877"/>
    <w:rsid w:val="00196BDF"/>
    <w:rsid w:val="00196C54"/>
    <w:rsid w:val="00197084"/>
    <w:rsid w:val="001970EB"/>
    <w:rsid w:val="0019710A"/>
    <w:rsid w:val="00197A22"/>
    <w:rsid w:val="001A00AB"/>
    <w:rsid w:val="001A02B8"/>
    <w:rsid w:val="001A1270"/>
    <w:rsid w:val="001A1A27"/>
    <w:rsid w:val="001A2B53"/>
    <w:rsid w:val="001A2FF4"/>
    <w:rsid w:val="001A3699"/>
    <w:rsid w:val="001A3762"/>
    <w:rsid w:val="001A3E0F"/>
    <w:rsid w:val="001A42D8"/>
    <w:rsid w:val="001A4531"/>
    <w:rsid w:val="001A4CB9"/>
    <w:rsid w:val="001A4E3B"/>
    <w:rsid w:val="001A51E9"/>
    <w:rsid w:val="001A521B"/>
    <w:rsid w:val="001A573B"/>
    <w:rsid w:val="001A587B"/>
    <w:rsid w:val="001A5F12"/>
    <w:rsid w:val="001A5F24"/>
    <w:rsid w:val="001A5FDE"/>
    <w:rsid w:val="001A6D4C"/>
    <w:rsid w:val="001A7096"/>
    <w:rsid w:val="001A7260"/>
    <w:rsid w:val="001A776C"/>
    <w:rsid w:val="001A7D27"/>
    <w:rsid w:val="001B09FC"/>
    <w:rsid w:val="001B0A0B"/>
    <w:rsid w:val="001B0A3F"/>
    <w:rsid w:val="001B0CEE"/>
    <w:rsid w:val="001B0D59"/>
    <w:rsid w:val="001B0F37"/>
    <w:rsid w:val="001B1150"/>
    <w:rsid w:val="001B165B"/>
    <w:rsid w:val="001B2443"/>
    <w:rsid w:val="001B2B8D"/>
    <w:rsid w:val="001B2DD9"/>
    <w:rsid w:val="001B3787"/>
    <w:rsid w:val="001B37EE"/>
    <w:rsid w:val="001B3AF2"/>
    <w:rsid w:val="001B47AA"/>
    <w:rsid w:val="001B4AC3"/>
    <w:rsid w:val="001B4D22"/>
    <w:rsid w:val="001B516A"/>
    <w:rsid w:val="001B56A9"/>
    <w:rsid w:val="001B58A4"/>
    <w:rsid w:val="001B61C0"/>
    <w:rsid w:val="001B6249"/>
    <w:rsid w:val="001B6276"/>
    <w:rsid w:val="001B682D"/>
    <w:rsid w:val="001B69DE"/>
    <w:rsid w:val="001B6B15"/>
    <w:rsid w:val="001B73AA"/>
    <w:rsid w:val="001B749D"/>
    <w:rsid w:val="001B774C"/>
    <w:rsid w:val="001B7CAE"/>
    <w:rsid w:val="001B7EBE"/>
    <w:rsid w:val="001B7F0D"/>
    <w:rsid w:val="001C13F6"/>
    <w:rsid w:val="001C1423"/>
    <w:rsid w:val="001C1C53"/>
    <w:rsid w:val="001C1FA1"/>
    <w:rsid w:val="001C211B"/>
    <w:rsid w:val="001C219E"/>
    <w:rsid w:val="001C23CA"/>
    <w:rsid w:val="001C2681"/>
    <w:rsid w:val="001C28E8"/>
    <w:rsid w:val="001C2A9C"/>
    <w:rsid w:val="001C2E00"/>
    <w:rsid w:val="001C3147"/>
    <w:rsid w:val="001C31B3"/>
    <w:rsid w:val="001C34B0"/>
    <w:rsid w:val="001C35A9"/>
    <w:rsid w:val="001C35D2"/>
    <w:rsid w:val="001C3FC8"/>
    <w:rsid w:val="001C475D"/>
    <w:rsid w:val="001C47F7"/>
    <w:rsid w:val="001C50FA"/>
    <w:rsid w:val="001C5754"/>
    <w:rsid w:val="001C6E91"/>
    <w:rsid w:val="001C781B"/>
    <w:rsid w:val="001C7EE8"/>
    <w:rsid w:val="001D07CE"/>
    <w:rsid w:val="001D105C"/>
    <w:rsid w:val="001D1B23"/>
    <w:rsid w:val="001D1C3A"/>
    <w:rsid w:val="001D1F1E"/>
    <w:rsid w:val="001D1F3D"/>
    <w:rsid w:val="001D3E93"/>
    <w:rsid w:val="001D4090"/>
    <w:rsid w:val="001D43DB"/>
    <w:rsid w:val="001D4449"/>
    <w:rsid w:val="001D4868"/>
    <w:rsid w:val="001D4B97"/>
    <w:rsid w:val="001D50D6"/>
    <w:rsid w:val="001D569D"/>
    <w:rsid w:val="001D6118"/>
    <w:rsid w:val="001D72DD"/>
    <w:rsid w:val="001E0004"/>
    <w:rsid w:val="001E00F0"/>
    <w:rsid w:val="001E019A"/>
    <w:rsid w:val="001E09F8"/>
    <w:rsid w:val="001E1577"/>
    <w:rsid w:val="001E16E0"/>
    <w:rsid w:val="001E196F"/>
    <w:rsid w:val="001E1AE7"/>
    <w:rsid w:val="001E1B08"/>
    <w:rsid w:val="001E1DEB"/>
    <w:rsid w:val="001E2828"/>
    <w:rsid w:val="001E2C18"/>
    <w:rsid w:val="001E2C90"/>
    <w:rsid w:val="001E2D49"/>
    <w:rsid w:val="001E3C54"/>
    <w:rsid w:val="001E3CBB"/>
    <w:rsid w:val="001E3FB8"/>
    <w:rsid w:val="001E426B"/>
    <w:rsid w:val="001E4889"/>
    <w:rsid w:val="001E5091"/>
    <w:rsid w:val="001E5D70"/>
    <w:rsid w:val="001E5F3F"/>
    <w:rsid w:val="001E6235"/>
    <w:rsid w:val="001E6661"/>
    <w:rsid w:val="001E6E74"/>
    <w:rsid w:val="001E6EDA"/>
    <w:rsid w:val="001E7B0C"/>
    <w:rsid w:val="001F02DC"/>
    <w:rsid w:val="001F0515"/>
    <w:rsid w:val="001F057D"/>
    <w:rsid w:val="001F0729"/>
    <w:rsid w:val="001F0855"/>
    <w:rsid w:val="001F0BF8"/>
    <w:rsid w:val="001F0D5C"/>
    <w:rsid w:val="001F1A63"/>
    <w:rsid w:val="001F1F6A"/>
    <w:rsid w:val="001F2072"/>
    <w:rsid w:val="001F2285"/>
    <w:rsid w:val="001F276E"/>
    <w:rsid w:val="001F2C35"/>
    <w:rsid w:val="001F35F8"/>
    <w:rsid w:val="001F44F0"/>
    <w:rsid w:val="001F4B47"/>
    <w:rsid w:val="001F525B"/>
    <w:rsid w:val="001F539F"/>
    <w:rsid w:val="001F551B"/>
    <w:rsid w:val="001F7052"/>
    <w:rsid w:val="001F7568"/>
    <w:rsid w:val="002002DA"/>
    <w:rsid w:val="002008D3"/>
    <w:rsid w:val="002010F1"/>
    <w:rsid w:val="00201586"/>
    <w:rsid w:val="00202CCA"/>
    <w:rsid w:val="00202E7A"/>
    <w:rsid w:val="002037CF"/>
    <w:rsid w:val="00203FF5"/>
    <w:rsid w:val="00204294"/>
    <w:rsid w:val="0020440E"/>
    <w:rsid w:val="00204557"/>
    <w:rsid w:val="00204C5F"/>
    <w:rsid w:val="00204FAC"/>
    <w:rsid w:val="002052E7"/>
    <w:rsid w:val="0020533C"/>
    <w:rsid w:val="002053F0"/>
    <w:rsid w:val="002053F3"/>
    <w:rsid w:val="00205639"/>
    <w:rsid w:val="0020582C"/>
    <w:rsid w:val="00205907"/>
    <w:rsid w:val="002059CA"/>
    <w:rsid w:val="00205D58"/>
    <w:rsid w:val="00205DDE"/>
    <w:rsid w:val="00205E86"/>
    <w:rsid w:val="00206B50"/>
    <w:rsid w:val="00206C3C"/>
    <w:rsid w:val="00206D69"/>
    <w:rsid w:val="00207B32"/>
    <w:rsid w:val="00210FBA"/>
    <w:rsid w:val="00211054"/>
    <w:rsid w:val="00211610"/>
    <w:rsid w:val="00211BEA"/>
    <w:rsid w:val="0021225B"/>
    <w:rsid w:val="0021297D"/>
    <w:rsid w:val="00212CD7"/>
    <w:rsid w:val="002131D1"/>
    <w:rsid w:val="00213787"/>
    <w:rsid w:val="00213EB0"/>
    <w:rsid w:val="0021402C"/>
    <w:rsid w:val="00214209"/>
    <w:rsid w:val="002147CA"/>
    <w:rsid w:val="00214BB9"/>
    <w:rsid w:val="00215392"/>
    <w:rsid w:val="002155BC"/>
    <w:rsid w:val="00215849"/>
    <w:rsid w:val="002159A8"/>
    <w:rsid w:val="00215F40"/>
    <w:rsid w:val="002162CD"/>
    <w:rsid w:val="00216449"/>
    <w:rsid w:val="00216CA2"/>
    <w:rsid w:val="0021718E"/>
    <w:rsid w:val="002173D0"/>
    <w:rsid w:val="002175E6"/>
    <w:rsid w:val="00217AEC"/>
    <w:rsid w:val="00217D41"/>
    <w:rsid w:val="00220176"/>
    <w:rsid w:val="00220874"/>
    <w:rsid w:val="00220E06"/>
    <w:rsid w:val="0022180C"/>
    <w:rsid w:val="00222BDD"/>
    <w:rsid w:val="00222F16"/>
    <w:rsid w:val="00222F6F"/>
    <w:rsid w:val="0022302E"/>
    <w:rsid w:val="002233A8"/>
    <w:rsid w:val="00224232"/>
    <w:rsid w:val="00225362"/>
    <w:rsid w:val="002254A7"/>
    <w:rsid w:val="00227091"/>
    <w:rsid w:val="00227403"/>
    <w:rsid w:val="00230F5F"/>
    <w:rsid w:val="00230FA7"/>
    <w:rsid w:val="002312A3"/>
    <w:rsid w:val="00231D89"/>
    <w:rsid w:val="00231E41"/>
    <w:rsid w:val="0023209E"/>
    <w:rsid w:val="002331C0"/>
    <w:rsid w:val="002334F1"/>
    <w:rsid w:val="00233592"/>
    <w:rsid w:val="002335D3"/>
    <w:rsid w:val="00233FDD"/>
    <w:rsid w:val="002342B6"/>
    <w:rsid w:val="00234537"/>
    <w:rsid w:val="0023477A"/>
    <w:rsid w:val="002347C9"/>
    <w:rsid w:val="00234ADE"/>
    <w:rsid w:val="00234B37"/>
    <w:rsid w:val="002351C2"/>
    <w:rsid w:val="00235359"/>
    <w:rsid w:val="00235A09"/>
    <w:rsid w:val="00235B48"/>
    <w:rsid w:val="0023618C"/>
    <w:rsid w:val="00236B79"/>
    <w:rsid w:val="00236CB1"/>
    <w:rsid w:val="00237B53"/>
    <w:rsid w:val="00240007"/>
    <w:rsid w:val="002403EF"/>
    <w:rsid w:val="00240647"/>
    <w:rsid w:val="002409E2"/>
    <w:rsid w:val="00240B55"/>
    <w:rsid w:val="00241015"/>
    <w:rsid w:val="00241151"/>
    <w:rsid w:val="0024143F"/>
    <w:rsid w:val="002414A3"/>
    <w:rsid w:val="0024187D"/>
    <w:rsid w:val="00241B4C"/>
    <w:rsid w:val="00241F07"/>
    <w:rsid w:val="002421FB"/>
    <w:rsid w:val="00242C75"/>
    <w:rsid w:val="00242FA6"/>
    <w:rsid w:val="00243DEF"/>
    <w:rsid w:val="00243FB3"/>
    <w:rsid w:val="002441B2"/>
    <w:rsid w:val="00244E36"/>
    <w:rsid w:val="002456BE"/>
    <w:rsid w:val="00245897"/>
    <w:rsid w:val="00245A58"/>
    <w:rsid w:val="0024625D"/>
    <w:rsid w:val="00246982"/>
    <w:rsid w:val="002473C8"/>
    <w:rsid w:val="0025000E"/>
    <w:rsid w:val="0025081F"/>
    <w:rsid w:val="0025094A"/>
    <w:rsid w:val="00250DC2"/>
    <w:rsid w:val="0025146B"/>
    <w:rsid w:val="002518CD"/>
    <w:rsid w:val="00251CC4"/>
    <w:rsid w:val="00251F33"/>
    <w:rsid w:val="00252607"/>
    <w:rsid w:val="002527C6"/>
    <w:rsid w:val="0025349B"/>
    <w:rsid w:val="0025367F"/>
    <w:rsid w:val="00253B3A"/>
    <w:rsid w:val="00253FD3"/>
    <w:rsid w:val="0025462F"/>
    <w:rsid w:val="00254EA2"/>
    <w:rsid w:val="0025532D"/>
    <w:rsid w:val="00255545"/>
    <w:rsid w:val="00255CD2"/>
    <w:rsid w:val="00256410"/>
    <w:rsid w:val="00256B58"/>
    <w:rsid w:val="00256C13"/>
    <w:rsid w:val="00256D89"/>
    <w:rsid w:val="00257443"/>
    <w:rsid w:val="00257862"/>
    <w:rsid w:val="0026018A"/>
    <w:rsid w:val="00260351"/>
    <w:rsid w:val="00260B7F"/>
    <w:rsid w:val="0026115E"/>
    <w:rsid w:val="00261394"/>
    <w:rsid w:val="002615E9"/>
    <w:rsid w:val="00261D3C"/>
    <w:rsid w:val="00261D6B"/>
    <w:rsid w:val="00262CEE"/>
    <w:rsid w:val="00262DFB"/>
    <w:rsid w:val="002633A8"/>
    <w:rsid w:val="002639DD"/>
    <w:rsid w:val="00263BA9"/>
    <w:rsid w:val="00263BD2"/>
    <w:rsid w:val="00263F43"/>
    <w:rsid w:val="00263F7A"/>
    <w:rsid w:val="00264082"/>
    <w:rsid w:val="0026454C"/>
    <w:rsid w:val="002649DA"/>
    <w:rsid w:val="00264E32"/>
    <w:rsid w:val="0026566D"/>
    <w:rsid w:val="002656BC"/>
    <w:rsid w:val="00265D22"/>
    <w:rsid w:val="00265DE3"/>
    <w:rsid w:val="00265E69"/>
    <w:rsid w:val="00265FDF"/>
    <w:rsid w:val="002661C8"/>
    <w:rsid w:val="0026625F"/>
    <w:rsid w:val="00266C4B"/>
    <w:rsid w:val="00266E3B"/>
    <w:rsid w:val="00266FA1"/>
    <w:rsid w:val="00266FD9"/>
    <w:rsid w:val="00267576"/>
    <w:rsid w:val="0026769E"/>
    <w:rsid w:val="00267A37"/>
    <w:rsid w:val="00267EA7"/>
    <w:rsid w:val="002700D5"/>
    <w:rsid w:val="002701F2"/>
    <w:rsid w:val="0027038A"/>
    <w:rsid w:val="0027070A"/>
    <w:rsid w:val="002709E8"/>
    <w:rsid w:val="00270F71"/>
    <w:rsid w:val="00271177"/>
    <w:rsid w:val="00271C84"/>
    <w:rsid w:val="00271DA6"/>
    <w:rsid w:val="00273255"/>
    <w:rsid w:val="002736BF"/>
    <w:rsid w:val="00273C15"/>
    <w:rsid w:val="0027467E"/>
    <w:rsid w:val="002746E2"/>
    <w:rsid w:val="002749A5"/>
    <w:rsid w:val="0027512F"/>
    <w:rsid w:val="002753A3"/>
    <w:rsid w:val="002756EF"/>
    <w:rsid w:val="0027587F"/>
    <w:rsid w:val="0027626C"/>
    <w:rsid w:val="00276479"/>
    <w:rsid w:val="00276BB8"/>
    <w:rsid w:val="00276C45"/>
    <w:rsid w:val="00277102"/>
    <w:rsid w:val="002771B6"/>
    <w:rsid w:val="002775CE"/>
    <w:rsid w:val="00280ABC"/>
    <w:rsid w:val="00281D73"/>
    <w:rsid w:val="00282D61"/>
    <w:rsid w:val="002832C4"/>
    <w:rsid w:val="00283F06"/>
    <w:rsid w:val="002842F6"/>
    <w:rsid w:val="002845BB"/>
    <w:rsid w:val="0028482B"/>
    <w:rsid w:val="00284986"/>
    <w:rsid w:val="002851D3"/>
    <w:rsid w:val="00285382"/>
    <w:rsid w:val="00285969"/>
    <w:rsid w:val="0028597F"/>
    <w:rsid w:val="002859C6"/>
    <w:rsid w:val="00285A5F"/>
    <w:rsid w:val="00285E7F"/>
    <w:rsid w:val="00286230"/>
    <w:rsid w:val="0028653D"/>
    <w:rsid w:val="002865BD"/>
    <w:rsid w:val="00286E0B"/>
    <w:rsid w:val="00287001"/>
    <w:rsid w:val="00287203"/>
    <w:rsid w:val="002875AA"/>
    <w:rsid w:val="002879C8"/>
    <w:rsid w:val="0029002F"/>
    <w:rsid w:val="002902A3"/>
    <w:rsid w:val="0029061A"/>
    <w:rsid w:val="0029075F"/>
    <w:rsid w:val="0029082B"/>
    <w:rsid w:val="00290CEE"/>
    <w:rsid w:val="00291229"/>
    <w:rsid w:val="002916E7"/>
    <w:rsid w:val="00291800"/>
    <w:rsid w:val="00291B31"/>
    <w:rsid w:val="00291CFD"/>
    <w:rsid w:val="002921BE"/>
    <w:rsid w:val="002923A6"/>
    <w:rsid w:val="00292706"/>
    <w:rsid w:val="002928F1"/>
    <w:rsid w:val="00292E17"/>
    <w:rsid w:val="002937A4"/>
    <w:rsid w:val="0029399E"/>
    <w:rsid w:val="00293A3F"/>
    <w:rsid w:val="00293ABA"/>
    <w:rsid w:val="00293F92"/>
    <w:rsid w:val="0029412B"/>
    <w:rsid w:val="0029427F"/>
    <w:rsid w:val="002942CE"/>
    <w:rsid w:val="00294566"/>
    <w:rsid w:val="00295104"/>
    <w:rsid w:val="00295110"/>
    <w:rsid w:val="0029538B"/>
    <w:rsid w:val="0029573D"/>
    <w:rsid w:val="00295B54"/>
    <w:rsid w:val="0029600B"/>
    <w:rsid w:val="0029611B"/>
    <w:rsid w:val="0029632B"/>
    <w:rsid w:val="00296479"/>
    <w:rsid w:val="00296DAA"/>
    <w:rsid w:val="00296E67"/>
    <w:rsid w:val="00296FF9"/>
    <w:rsid w:val="002972CD"/>
    <w:rsid w:val="002974BD"/>
    <w:rsid w:val="002A0539"/>
    <w:rsid w:val="002A129F"/>
    <w:rsid w:val="002A18C9"/>
    <w:rsid w:val="002A1E3C"/>
    <w:rsid w:val="002A21F3"/>
    <w:rsid w:val="002A23E0"/>
    <w:rsid w:val="002A2CE2"/>
    <w:rsid w:val="002A2E7E"/>
    <w:rsid w:val="002A3235"/>
    <w:rsid w:val="002A4783"/>
    <w:rsid w:val="002A4941"/>
    <w:rsid w:val="002A546F"/>
    <w:rsid w:val="002A5CEA"/>
    <w:rsid w:val="002A5E78"/>
    <w:rsid w:val="002A641E"/>
    <w:rsid w:val="002A662E"/>
    <w:rsid w:val="002A6A89"/>
    <w:rsid w:val="002A6D37"/>
    <w:rsid w:val="002A6DBA"/>
    <w:rsid w:val="002A6F90"/>
    <w:rsid w:val="002A7046"/>
    <w:rsid w:val="002A76B5"/>
    <w:rsid w:val="002A7A03"/>
    <w:rsid w:val="002A7A46"/>
    <w:rsid w:val="002A7AFB"/>
    <w:rsid w:val="002B0A52"/>
    <w:rsid w:val="002B145C"/>
    <w:rsid w:val="002B1808"/>
    <w:rsid w:val="002B1D67"/>
    <w:rsid w:val="002B3C9F"/>
    <w:rsid w:val="002B4182"/>
    <w:rsid w:val="002B42BE"/>
    <w:rsid w:val="002B4CF3"/>
    <w:rsid w:val="002B5298"/>
    <w:rsid w:val="002B5CA9"/>
    <w:rsid w:val="002B6727"/>
    <w:rsid w:val="002B6B36"/>
    <w:rsid w:val="002B7327"/>
    <w:rsid w:val="002B7A71"/>
    <w:rsid w:val="002C0288"/>
    <w:rsid w:val="002C02AB"/>
    <w:rsid w:val="002C0751"/>
    <w:rsid w:val="002C0753"/>
    <w:rsid w:val="002C07B3"/>
    <w:rsid w:val="002C0A86"/>
    <w:rsid w:val="002C0CF8"/>
    <w:rsid w:val="002C0E1B"/>
    <w:rsid w:val="002C10E7"/>
    <w:rsid w:val="002C1EBD"/>
    <w:rsid w:val="002C1F89"/>
    <w:rsid w:val="002C2060"/>
    <w:rsid w:val="002C24AA"/>
    <w:rsid w:val="002C2F06"/>
    <w:rsid w:val="002C3392"/>
    <w:rsid w:val="002C390A"/>
    <w:rsid w:val="002C392C"/>
    <w:rsid w:val="002C39E9"/>
    <w:rsid w:val="002C3AED"/>
    <w:rsid w:val="002C3CA1"/>
    <w:rsid w:val="002C3DC8"/>
    <w:rsid w:val="002C4ACC"/>
    <w:rsid w:val="002C5069"/>
    <w:rsid w:val="002C54CD"/>
    <w:rsid w:val="002C55DF"/>
    <w:rsid w:val="002C5B08"/>
    <w:rsid w:val="002C5B99"/>
    <w:rsid w:val="002C5BB7"/>
    <w:rsid w:val="002C5FBC"/>
    <w:rsid w:val="002C6D44"/>
    <w:rsid w:val="002C6DCD"/>
    <w:rsid w:val="002C70F6"/>
    <w:rsid w:val="002C79F2"/>
    <w:rsid w:val="002C7AD6"/>
    <w:rsid w:val="002C7EF0"/>
    <w:rsid w:val="002D0A53"/>
    <w:rsid w:val="002D0A70"/>
    <w:rsid w:val="002D0AC7"/>
    <w:rsid w:val="002D0F6D"/>
    <w:rsid w:val="002D12FD"/>
    <w:rsid w:val="002D15ED"/>
    <w:rsid w:val="002D1744"/>
    <w:rsid w:val="002D17E6"/>
    <w:rsid w:val="002D1BB8"/>
    <w:rsid w:val="002D241C"/>
    <w:rsid w:val="002D2AC6"/>
    <w:rsid w:val="002D2E49"/>
    <w:rsid w:val="002D4058"/>
    <w:rsid w:val="002D451F"/>
    <w:rsid w:val="002D512C"/>
    <w:rsid w:val="002D5319"/>
    <w:rsid w:val="002D6102"/>
    <w:rsid w:val="002D63F1"/>
    <w:rsid w:val="002D661F"/>
    <w:rsid w:val="002D6667"/>
    <w:rsid w:val="002E01B1"/>
    <w:rsid w:val="002E042F"/>
    <w:rsid w:val="002E0BB7"/>
    <w:rsid w:val="002E12F1"/>
    <w:rsid w:val="002E19EA"/>
    <w:rsid w:val="002E20E4"/>
    <w:rsid w:val="002E231E"/>
    <w:rsid w:val="002E2837"/>
    <w:rsid w:val="002E463B"/>
    <w:rsid w:val="002E4AFF"/>
    <w:rsid w:val="002E4BCF"/>
    <w:rsid w:val="002E4D5C"/>
    <w:rsid w:val="002E60F6"/>
    <w:rsid w:val="002E6128"/>
    <w:rsid w:val="002E68D5"/>
    <w:rsid w:val="002E7272"/>
    <w:rsid w:val="002F05AC"/>
    <w:rsid w:val="002F0713"/>
    <w:rsid w:val="002F108A"/>
    <w:rsid w:val="002F1117"/>
    <w:rsid w:val="002F12E4"/>
    <w:rsid w:val="002F1660"/>
    <w:rsid w:val="002F1DA6"/>
    <w:rsid w:val="002F1EC8"/>
    <w:rsid w:val="002F2076"/>
    <w:rsid w:val="002F2770"/>
    <w:rsid w:val="002F2E57"/>
    <w:rsid w:val="002F30D3"/>
    <w:rsid w:val="002F3A30"/>
    <w:rsid w:val="002F5A97"/>
    <w:rsid w:val="002F5BCA"/>
    <w:rsid w:val="002F5CD9"/>
    <w:rsid w:val="002F6151"/>
    <w:rsid w:val="002F631C"/>
    <w:rsid w:val="002F6371"/>
    <w:rsid w:val="002F644E"/>
    <w:rsid w:val="002F66F6"/>
    <w:rsid w:val="002F71FC"/>
    <w:rsid w:val="002F79BE"/>
    <w:rsid w:val="002F79E2"/>
    <w:rsid w:val="0030023A"/>
    <w:rsid w:val="00300D3F"/>
    <w:rsid w:val="00300DE8"/>
    <w:rsid w:val="00300EED"/>
    <w:rsid w:val="0030170E"/>
    <w:rsid w:val="00301E03"/>
    <w:rsid w:val="00302462"/>
    <w:rsid w:val="003026DE"/>
    <w:rsid w:val="003028FE"/>
    <w:rsid w:val="00302A95"/>
    <w:rsid w:val="00302C94"/>
    <w:rsid w:val="00302D2B"/>
    <w:rsid w:val="00303123"/>
    <w:rsid w:val="0030387B"/>
    <w:rsid w:val="00303C9C"/>
    <w:rsid w:val="00303E1E"/>
    <w:rsid w:val="003047A4"/>
    <w:rsid w:val="003051BA"/>
    <w:rsid w:val="003054EC"/>
    <w:rsid w:val="0030580B"/>
    <w:rsid w:val="003058C8"/>
    <w:rsid w:val="00305A6D"/>
    <w:rsid w:val="00305EE1"/>
    <w:rsid w:val="003068F8"/>
    <w:rsid w:val="00306C27"/>
    <w:rsid w:val="00307204"/>
    <w:rsid w:val="0030754E"/>
    <w:rsid w:val="00307BBA"/>
    <w:rsid w:val="00307E4B"/>
    <w:rsid w:val="00307E71"/>
    <w:rsid w:val="003103B1"/>
    <w:rsid w:val="003109AA"/>
    <w:rsid w:val="003111B5"/>
    <w:rsid w:val="00311267"/>
    <w:rsid w:val="00311B13"/>
    <w:rsid w:val="00311C0E"/>
    <w:rsid w:val="00311E99"/>
    <w:rsid w:val="00311F41"/>
    <w:rsid w:val="00312298"/>
    <w:rsid w:val="003131ED"/>
    <w:rsid w:val="0031326F"/>
    <w:rsid w:val="00313459"/>
    <w:rsid w:val="00313519"/>
    <w:rsid w:val="00313799"/>
    <w:rsid w:val="00313916"/>
    <w:rsid w:val="00313C92"/>
    <w:rsid w:val="00313D83"/>
    <w:rsid w:val="00313E65"/>
    <w:rsid w:val="0031400A"/>
    <w:rsid w:val="00314C98"/>
    <w:rsid w:val="00314F78"/>
    <w:rsid w:val="00314F8D"/>
    <w:rsid w:val="003153B5"/>
    <w:rsid w:val="0031574D"/>
    <w:rsid w:val="00315985"/>
    <w:rsid w:val="00315EFB"/>
    <w:rsid w:val="003163BD"/>
    <w:rsid w:val="0031660B"/>
    <w:rsid w:val="00317AB1"/>
    <w:rsid w:val="003203AE"/>
    <w:rsid w:val="003203E5"/>
    <w:rsid w:val="003203F0"/>
    <w:rsid w:val="00320D04"/>
    <w:rsid w:val="00320F14"/>
    <w:rsid w:val="00321BF4"/>
    <w:rsid w:val="0032292E"/>
    <w:rsid w:val="00322A59"/>
    <w:rsid w:val="00323217"/>
    <w:rsid w:val="0032352A"/>
    <w:rsid w:val="00323658"/>
    <w:rsid w:val="00323CDC"/>
    <w:rsid w:val="003246AE"/>
    <w:rsid w:val="003246C4"/>
    <w:rsid w:val="003247A7"/>
    <w:rsid w:val="00324B1F"/>
    <w:rsid w:val="00324C93"/>
    <w:rsid w:val="00324FAC"/>
    <w:rsid w:val="003259D3"/>
    <w:rsid w:val="003262F0"/>
    <w:rsid w:val="00326CB6"/>
    <w:rsid w:val="00327AC1"/>
    <w:rsid w:val="00327BBA"/>
    <w:rsid w:val="00327CDF"/>
    <w:rsid w:val="00330007"/>
    <w:rsid w:val="003300D5"/>
    <w:rsid w:val="0033046A"/>
    <w:rsid w:val="003307D1"/>
    <w:rsid w:val="0033082E"/>
    <w:rsid w:val="003308A4"/>
    <w:rsid w:val="00330960"/>
    <w:rsid w:val="00330D75"/>
    <w:rsid w:val="00330F39"/>
    <w:rsid w:val="00330FF3"/>
    <w:rsid w:val="003313D9"/>
    <w:rsid w:val="003313E4"/>
    <w:rsid w:val="00331E05"/>
    <w:rsid w:val="00332984"/>
    <w:rsid w:val="003329B2"/>
    <w:rsid w:val="00333687"/>
    <w:rsid w:val="00333B0C"/>
    <w:rsid w:val="00333D2E"/>
    <w:rsid w:val="003346DC"/>
    <w:rsid w:val="00334744"/>
    <w:rsid w:val="00334F4F"/>
    <w:rsid w:val="0033551B"/>
    <w:rsid w:val="00335D13"/>
    <w:rsid w:val="003362B6"/>
    <w:rsid w:val="00336C1E"/>
    <w:rsid w:val="00337424"/>
    <w:rsid w:val="00337653"/>
    <w:rsid w:val="0033772A"/>
    <w:rsid w:val="00337C26"/>
    <w:rsid w:val="00337E46"/>
    <w:rsid w:val="003403BC"/>
    <w:rsid w:val="00340A45"/>
    <w:rsid w:val="00341054"/>
    <w:rsid w:val="00341614"/>
    <w:rsid w:val="003418E7"/>
    <w:rsid w:val="003424B8"/>
    <w:rsid w:val="003426C3"/>
    <w:rsid w:val="0034390D"/>
    <w:rsid w:val="003441F7"/>
    <w:rsid w:val="003449B9"/>
    <w:rsid w:val="00344AE5"/>
    <w:rsid w:val="00344D0A"/>
    <w:rsid w:val="00344DF8"/>
    <w:rsid w:val="003458FE"/>
    <w:rsid w:val="003464DB"/>
    <w:rsid w:val="00346873"/>
    <w:rsid w:val="00346C55"/>
    <w:rsid w:val="003472B4"/>
    <w:rsid w:val="00347494"/>
    <w:rsid w:val="0034770B"/>
    <w:rsid w:val="003479EE"/>
    <w:rsid w:val="0035008E"/>
    <w:rsid w:val="0035026B"/>
    <w:rsid w:val="003502DC"/>
    <w:rsid w:val="00350714"/>
    <w:rsid w:val="00350763"/>
    <w:rsid w:val="00350A59"/>
    <w:rsid w:val="00350B70"/>
    <w:rsid w:val="00350C5B"/>
    <w:rsid w:val="00350D34"/>
    <w:rsid w:val="00351268"/>
    <w:rsid w:val="003512F6"/>
    <w:rsid w:val="0035130A"/>
    <w:rsid w:val="00351464"/>
    <w:rsid w:val="00351D93"/>
    <w:rsid w:val="00352319"/>
    <w:rsid w:val="00352EC3"/>
    <w:rsid w:val="00353112"/>
    <w:rsid w:val="00353182"/>
    <w:rsid w:val="003536FB"/>
    <w:rsid w:val="00353872"/>
    <w:rsid w:val="00353BEF"/>
    <w:rsid w:val="003546D6"/>
    <w:rsid w:val="00354CC4"/>
    <w:rsid w:val="00354F1A"/>
    <w:rsid w:val="00355760"/>
    <w:rsid w:val="003559F0"/>
    <w:rsid w:val="00355A10"/>
    <w:rsid w:val="00355D9B"/>
    <w:rsid w:val="0035691F"/>
    <w:rsid w:val="003569CC"/>
    <w:rsid w:val="00356D9D"/>
    <w:rsid w:val="00356E4D"/>
    <w:rsid w:val="003572C6"/>
    <w:rsid w:val="00357F48"/>
    <w:rsid w:val="00360867"/>
    <w:rsid w:val="003614B1"/>
    <w:rsid w:val="00361B69"/>
    <w:rsid w:val="00361B74"/>
    <w:rsid w:val="00361F7E"/>
    <w:rsid w:val="0036260B"/>
    <w:rsid w:val="00362FE5"/>
    <w:rsid w:val="003631E6"/>
    <w:rsid w:val="003634FA"/>
    <w:rsid w:val="0036397E"/>
    <w:rsid w:val="00363AE8"/>
    <w:rsid w:val="0036440F"/>
    <w:rsid w:val="00364682"/>
    <w:rsid w:val="003646EA"/>
    <w:rsid w:val="00364730"/>
    <w:rsid w:val="00364800"/>
    <w:rsid w:val="00364EB1"/>
    <w:rsid w:val="00365250"/>
    <w:rsid w:val="00365A7F"/>
    <w:rsid w:val="00365B68"/>
    <w:rsid w:val="003663D9"/>
    <w:rsid w:val="0036650F"/>
    <w:rsid w:val="00366565"/>
    <w:rsid w:val="00366629"/>
    <w:rsid w:val="00366682"/>
    <w:rsid w:val="00367004"/>
    <w:rsid w:val="003670D5"/>
    <w:rsid w:val="00367CEE"/>
    <w:rsid w:val="00367FB4"/>
    <w:rsid w:val="00370019"/>
    <w:rsid w:val="0037023B"/>
    <w:rsid w:val="003702EF"/>
    <w:rsid w:val="003705C0"/>
    <w:rsid w:val="00370D86"/>
    <w:rsid w:val="003720B1"/>
    <w:rsid w:val="003722C8"/>
    <w:rsid w:val="0037246E"/>
    <w:rsid w:val="003726C5"/>
    <w:rsid w:val="003735EC"/>
    <w:rsid w:val="003738D0"/>
    <w:rsid w:val="0037415D"/>
    <w:rsid w:val="00374B30"/>
    <w:rsid w:val="00374C31"/>
    <w:rsid w:val="003756DD"/>
    <w:rsid w:val="003759F8"/>
    <w:rsid w:val="003760A1"/>
    <w:rsid w:val="00376277"/>
    <w:rsid w:val="00376702"/>
    <w:rsid w:val="003774AA"/>
    <w:rsid w:val="00377953"/>
    <w:rsid w:val="00377EF8"/>
    <w:rsid w:val="00377F58"/>
    <w:rsid w:val="00380395"/>
    <w:rsid w:val="003807A3"/>
    <w:rsid w:val="003813FE"/>
    <w:rsid w:val="00381494"/>
    <w:rsid w:val="00381BA1"/>
    <w:rsid w:val="0038341B"/>
    <w:rsid w:val="00383704"/>
    <w:rsid w:val="00383761"/>
    <w:rsid w:val="0038383D"/>
    <w:rsid w:val="003838A6"/>
    <w:rsid w:val="003838C6"/>
    <w:rsid w:val="0038395F"/>
    <w:rsid w:val="003839D3"/>
    <w:rsid w:val="00383A0D"/>
    <w:rsid w:val="00384740"/>
    <w:rsid w:val="00384967"/>
    <w:rsid w:val="00384C0F"/>
    <w:rsid w:val="003850F8"/>
    <w:rsid w:val="003873EA"/>
    <w:rsid w:val="0038779B"/>
    <w:rsid w:val="0039029C"/>
    <w:rsid w:val="003905D6"/>
    <w:rsid w:val="003913B4"/>
    <w:rsid w:val="00391C15"/>
    <w:rsid w:val="00392062"/>
    <w:rsid w:val="00392524"/>
    <w:rsid w:val="003925F2"/>
    <w:rsid w:val="003928BC"/>
    <w:rsid w:val="00393D55"/>
    <w:rsid w:val="00394268"/>
    <w:rsid w:val="00394452"/>
    <w:rsid w:val="0039449C"/>
    <w:rsid w:val="00394F70"/>
    <w:rsid w:val="00395724"/>
    <w:rsid w:val="00395D6D"/>
    <w:rsid w:val="00395D7D"/>
    <w:rsid w:val="0039724F"/>
    <w:rsid w:val="00397276"/>
    <w:rsid w:val="003975C4"/>
    <w:rsid w:val="003A019D"/>
    <w:rsid w:val="003A14BF"/>
    <w:rsid w:val="003A1D83"/>
    <w:rsid w:val="003A2245"/>
    <w:rsid w:val="003A295B"/>
    <w:rsid w:val="003A2E01"/>
    <w:rsid w:val="003A31F8"/>
    <w:rsid w:val="003A32BC"/>
    <w:rsid w:val="003A3AAC"/>
    <w:rsid w:val="003A3EF3"/>
    <w:rsid w:val="003A4426"/>
    <w:rsid w:val="003A4710"/>
    <w:rsid w:val="003A4B4D"/>
    <w:rsid w:val="003A4F9D"/>
    <w:rsid w:val="003A5017"/>
    <w:rsid w:val="003A50E0"/>
    <w:rsid w:val="003A5908"/>
    <w:rsid w:val="003A64A7"/>
    <w:rsid w:val="003A6B08"/>
    <w:rsid w:val="003A7260"/>
    <w:rsid w:val="003A739D"/>
    <w:rsid w:val="003A7ED1"/>
    <w:rsid w:val="003B007D"/>
    <w:rsid w:val="003B031D"/>
    <w:rsid w:val="003B0451"/>
    <w:rsid w:val="003B10DC"/>
    <w:rsid w:val="003B1B6C"/>
    <w:rsid w:val="003B1C3C"/>
    <w:rsid w:val="003B1D3D"/>
    <w:rsid w:val="003B2067"/>
    <w:rsid w:val="003B2308"/>
    <w:rsid w:val="003B2738"/>
    <w:rsid w:val="003B2844"/>
    <w:rsid w:val="003B2E7E"/>
    <w:rsid w:val="003B3153"/>
    <w:rsid w:val="003B34A6"/>
    <w:rsid w:val="003B378B"/>
    <w:rsid w:val="003B383C"/>
    <w:rsid w:val="003B3968"/>
    <w:rsid w:val="003B425E"/>
    <w:rsid w:val="003B43D3"/>
    <w:rsid w:val="003B4831"/>
    <w:rsid w:val="003B5953"/>
    <w:rsid w:val="003B5D12"/>
    <w:rsid w:val="003B5DFC"/>
    <w:rsid w:val="003B5EDB"/>
    <w:rsid w:val="003B6632"/>
    <w:rsid w:val="003B6A23"/>
    <w:rsid w:val="003B6E1C"/>
    <w:rsid w:val="003C03CC"/>
    <w:rsid w:val="003C053E"/>
    <w:rsid w:val="003C0A37"/>
    <w:rsid w:val="003C0A76"/>
    <w:rsid w:val="003C0B43"/>
    <w:rsid w:val="003C0C7A"/>
    <w:rsid w:val="003C12D0"/>
    <w:rsid w:val="003C1438"/>
    <w:rsid w:val="003C1548"/>
    <w:rsid w:val="003C1778"/>
    <w:rsid w:val="003C22F2"/>
    <w:rsid w:val="003C25CA"/>
    <w:rsid w:val="003C29E3"/>
    <w:rsid w:val="003C2D81"/>
    <w:rsid w:val="003C3EB5"/>
    <w:rsid w:val="003C414D"/>
    <w:rsid w:val="003C44D3"/>
    <w:rsid w:val="003C4A60"/>
    <w:rsid w:val="003C4BBD"/>
    <w:rsid w:val="003C4DC0"/>
    <w:rsid w:val="003C5435"/>
    <w:rsid w:val="003C593B"/>
    <w:rsid w:val="003C614B"/>
    <w:rsid w:val="003C6581"/>
    <w:rsid w:val="003C6BF4"/>
    <w:rsid w:val="003C6D23"/>
    <w:rsid w:val="003C72CF"/>
    <w:rsid w:val="003D01C9"/>
    <w:rsid w:val="003D0A79"/>
    <w:rsid w:val="003D0EEF"/>
    <w:rsid w:val="003D11E0"/>
    <w:rsid w:val="003D1336"/>
    <w:rsid w:val="003D13A0"/>
    <w:rsid w:val="003D17C3"/>
    <w:rsid w:val="003D1C40"/>
    <w:rsid w:val="003D1F21"/>
    <w:rsid w:val="003D1F5A"/>
    <w:rsid w:val="003D28B3"/>
    <w:rsid w:val="003D291D"/>
    <w:rsid w:val="003D299F"/>
    <w:rsid w:val="003D2A19"/>
    <w:rsid w:val="003D33DC"/>
    <w:rsid w:val="003D374F"/>
    <w:rsid w:val="003D3D0B"/>
    <w:rsid w:val="003D40D8"/>
    <w:rsid w:val="003D41CF"/>
    <w:rsid w:val="003D449E"/>
    <w:rsid w:val="003D5512"/>
    <w:rsid w:val="003D5652"/>
    <w:rsid w:val="003D58F2"/>
    <w:rsid w:val="003D5A67"/>
    <w:rsid w:val="003D6457"/>
    <w:rsid w:val="003D684A"/>
    <w:rsid w:val="003D7309"/>
    <w:rsid w:val="003D7632"/>
    <w:rsid w:val="003D792B"/>
    <w:rsid w:val="003E04EF"/>
    <w:rsid w:val="003E05CB"/>
    <w:rsid w:val="003E0BE3"/>
    <w:rsid w:val="003E1592"/>
    <w:rsid w:val="003E1EB8"/>
    <w:rsid w:val="003E205C"/>
    <w:rsid w:val="003E20BC"/>
    <w:rsid w:val="003E20E7"/>
    <w:rsid w:val="003E2156"/>
    <w:rsid w:val="003E29DD"/>
    <w:rsid w:val="003E2B37"/>
    <w:rsid w:val="003E34C5"/>
    <w:rsid w:val="003E3952"/>
    <w:rsid w:val="003E3B50"/>
    <w:rsid w:val="003E40B2"/>
    <w:rsid w:val="003E4402"/>
    <w:rsid w:val="003E45A4"/>
    <w:rsid w:val="003E47B2"/>
    <w:rsid w:val="003E4E61"/>
    <w:rsid w:val="003E524E"/>
    <w:rsid w:val="003E524F"/>
    <w:rsid w:val="003E52ED"/>
    <w:rsid w:val="003E569B"/>
    <w:rsid w:val="003E5982"/>
    <w:rsid w:val="003E6010"/>
    <w:rsid w:val="003E6295"/>
    <w:rsid w:val="003E64EC"/>
    <w:rsid w:val="003E65D0"/>
    <w:rsid w:val="003E66BA"/>
    <w:rsid w:val="003E6B9D"/>
    <w:rsid w:val="003E7065"/>
    <w:rsid w:val="003E7BB9"/>
    <w:rsid w:val="003E7C25"/>
    <w:rsid w:val="003E7CC1"/>
    <w:rsid w:val="003F02FB"/>
    <w:rsid w:val="003F0331"/>
    <w:rsid w:val="003F034B"/>
    <w:rsid w:val="003F0CB4"/>
    <w:rsid w:val="003F0D68"/>
    <w:rsid w:val="003F0FFF"/>
    <w:rsid w:val="003F1114"/>
    <w:rsid w:val="003F1228"/>
    <w:rsid w:val="003F176A"/>
    <w:rsid w:val="003F23EB"/>
    <w:rsid w:val="003F2A8C"/>
    <w:rsid w:val="003F2EF5"/>
    <w:rsid w:val="003F34B2"/>
    <w:rsid w:val="003F380D"/>
    <w:rsid w:val="003F3836"/>
    <w:rsid w:val="003F3973"/>
    <w:rsid w:val="003F3C1A"/>
    <w:rsid w:val="003F4454"/>
    <w:rsid w:val="003F458D"/>
    <w:rsid w:val="003F4D41"/>
    <w:rsid w:val="003F4EF1"/>
    <w:rsid w:val="003F582E"/>
    <w:rsid w:val="003F5849"/>
    <w:rsid w:val="003F5B11"/>
    <w:rsid w:val="003F5C16"/>
    <w:rsid w:val="003F5E7E"/>
    <w:rsid w:val="003F5F68"/>
    <w:rsid w:val="003F601F"/>
    <w:rsid w:val="003F6359"/>
    <w:rsid w:val="003F64D0"/>
    <w:rsid w:val="003F6855"/>
    <w:rsid w:val="003F7118"/>
    <w:rsid w:val="003F746F"/>
    <w:rsid w:val="003F7814"/>
    <w:rsid w:val="003F7947"/>
    <w:rsid w:val="0040077E"/>
    <w:rsid w:val="00400B6E"/>
    <w:rsid w:val="00401E5A"/>
    <w:rsid w:val="00401E86"/>
    <w:rsid w:val="00402939"/>
    <w:rsid w:val="004034B8"/>
    <w:rsid w:val="004039CB"/>
    <w:rsid w:val="00403ACF"/>
    <w:rsid w:val="00403DD1"/>
    <w:rsid w:val="00404547"/>
    <w:rsid w:val="00404631"/>
    <w:rsid w:val="00405227"/>
    <w:rsid w:val="00405842"/>
    <w:rsid w:val="00405881"/>
    <w:rsid w:val="00405E56"/>
    <w:rsid w:val="00406232"/>
    <w:rsid w:val="00407E60"/>
    <w:rsid w:val="00407F93"/>
    <w:rsid w:val="00410114"/>
    <w:rsid w:val="00410472"/>
    <w:rsid w:val="004106E0"/>
    <w:rsid w:val="00410AB2"/>
    <w:rsid w:val="00410ED7"/>
    <w:rsid w:val="004117A3"/>
    <w:rsid w:val="00411ABA"/>
    <w:rsid w:val="00411D22"/>
    <w:rsid w:val="0041220D"/>
    <w:rsid w:val="004131A3"/>
    <w:rsid w:val="00413CEF"/>
    <w:rsid w:val="00413FEA"/>
    <w:rsid w:val="00414735"/>
    <w:rsid w:val="004152D8"/>
    <w:rsid w:val="00415839"/>
    <w:rsid w:val="00415AE3"/>
    <w:rsid w:val="00415D0D"/>
    <w:rsid w:val="0041618C"/>
    <w:rsid w:val="0041674C"/>
    <w:rsid w:val="004169DF"/>
    <w:rsid w:val="00416A26"/>
    <w:rsid w:val="00417273"/>
    <w:rsid w:val="00420328"/>
    <w:rsid w:val="0042042C"/>
    <w:rsid w:val="00421083"/>
    <w:rsid w:val="0042157F"/>
    <w:rsid w:val="0042199F"/>
    <w:rsid w:val="004221D8"/>
    <w:rsid w:val="004231E6"/>
    <w:rsid w:val="004232ED"/>
    <w:rsid w:val="004236B6"/>
    <w:rsid w:val="00423A8C"/>
    <w:rsid w:val="00423B14"/>
    <w:rsid w:val="00423F26"/>
    <w:rsid w:val="00424CD3"/>
    <w:rsid w:val="0042575A"/>
    <w:rsid w:val="004257F9"/>
    <w:rsid w:val="00425C04"/>
    <w:rsid w:val="00425FC3"/>
    <w:rsid w:val="00425FD2"/>
    <w:rsid w:val="00426490"/>
    <w:rsid w:val="00426A08"/>
    <w:rsid w:val="004271F4"/>
    <w:rsid w:val="0042732F"/>
    <w:rsid w:val="00427341"/>
    <w:rsid w:val="004274D2"/>
    <w:rsid w:val="00427576"/>
    <w:rsid w:val="004275D1"/>
    <w:rsid w:val="00427BD3"/>
    <w:rsid w:val="00427CD1"/>
    <w:rsid w:val="00427DE4"/>
    <w:rsid w:val="004300B5"/>
    <w:rsid w:val="00430102"/>
    <w:rsid w:val="00430EF7"/>
    <w:rsid w:val="0043145B"/>
    <w:rsid w:val="00431EBE"/>
    <w:rsid w:val="0043296D"/>
    <w:rsid w:val="00432F12"/>
    <w:rsid w:val="00433609"/>
    <w:rsid w:val="004336E1"/>
    <w:rsid w:val="00433CFE"/>
    <w:rsid w:val="00434021"/>
    <w:rsid w:val="004349B8"/>
    <w:rsid w:val="00434E0E"/>
    <w:rsid w:val="00435ABE"/>
    <w:rsid w:val="00436054"/>
    <w:rsid w:val="00436152"/>
    <w:rsid w:val="00436F63"/>
    <w:rsid w:val="00437B5B"/>
    <w:rsid w:val="00437F6B"/>
    <w:rsid w:val="004405F9"/>
    <w:rsid w:val="004407D7"/>
    <w:rsid w:val="00441791"/>
    <w:rsid w:val="00441E78"/>
    <w:rsid w:val="00442B66"/>
    <w:rsid w:val="00442CE2"/>
    <w:rsid w:val="00442FCE"/>
    <w:rsid w:val="004436CD"/>
    <w:rsid w:val="00444199"/>
    <w:rsid w:val="004445BD"/>
    <w:rsid w:val="00444883"/>
    <w:rsid w:val="004449B0"/>
    <w:rsid w:val="004453E8"/>
    <w:rsid w:val="00445AC3"/>
    <w:rsid w:val="00445BBF"/>
    <w:rsid w:val="0044667D"/>
    <w:rsid w:val="00446B61"/>
    <w:rsid w:val="004472E6"/>
    <w:rsid w:val="004476C7"/>
    <w:rsid w:val="00447DC4"/>
    <w:rsid w:val="00450874"/>
    <w:rsid w:val="00450F59"/>
    <w:rsid w:val="00452629"/>
    <w:rsid w:val="00453C91"/>
    <w:rsid w:val="00453D1B"/>
    <w:rsid w:val="00454183"/>
    <w:rsid w:val="00454935"/>
    <w:rsid w:val="00454A17"/>
    <w:rsid w:val="00454D05"/>
    <w:rsid w:val="00454ECA"/>
    <w:rsid w:val="00454ED5"/>
    <w:rsid w:val="00455065"/>
    <w:rsid w:val="00455436"/>
    <w:rsid w:val="004559C2"/>
    <w:rsid w:val="00455B5B"/>
    <w:rsid w:val="004563B1"/>
    <w:rsid w:val="004568C4"/>
    <w:rsid w:val="0045695D"/>
    <w:rsid w:val="00460447"/>
    <w:rsid w:val="00460939"/>
    <w:rsid w:val="00460A9B"/>
    <w:rsid w:val="004610CE"/>
    <w:rsid w:val="00461321"/>
    <w:rsid w:val="004618BE"/>
    <w:rsid w:val="00461AA1"/>
    <w:rsid w:val="00461C21"/>
    <w:rsid w:val="004620B4"/>
    <w:rsid w:val="004620FD"/>
    <w:rsid w:val="00462411"/>
    <w:rsid w:val="00462EF6"/>
    <w:rsid w:val="004634D1"/>
    <w:rsid w:val="004638BA"/>
    <w:rsid w:val="0046403D"/>
    <w:rsid w:val="00464261"/>
    <w:rsid w:val="0046464D"/>
    <w:rsid w:val="00465241"/>
    <w:rsid w:val="004657ED"/>
    <w:rsid w:val="00465BDB"/>
    <w:rsid w:val="0046630E"/>
    <w:rsid w:val="00466CE3"/>
    <w:rsid w:val="0046701B"/>
    <w:rsid w:val="0046702E"/>
    <w:rsid w:val="00467698"/>
    <w:rsid w:val="00467CA7"/>
    <w:rsid w:val="00467EA0"/>
    <w:rsid w:val="00467F78"/>
    <w:rsid w:val="00470304"/>
    <w:rsid w:val="00470D9D"/>
    <w:rsid w:val="0047177D"/>
    <w:rsid w:val="004717E9"/>
    <w:rsid w:val="00471980"/>
    <w:rsid w:val="004719FF"/>
    <w:rsid w:val="0047265E"/>
    <w:rsid w:val="004727F6"/>
    <w:rsid w:val="00472B16"/>
    <w:rsid w:val="00472C45"/>
    <w:rsid w:val="00473643"/>
    <w:rsid w:val="00473883"/>
    <w:rsid w:val="00473C36"/>
    <w:rsid w:val="004743E1"/>
    <w:rsid w:val="0047461D"/>
    <w:rsid w:val="00474982"/>
    <w:rsid w:val="00474A1D"/>
    <w:rsid w:val="00474DB1"/>
    <w:rsid w:val="00475219"/>
    <w:rsid w:val="00475796"/>
    <w:rsid w:val="0047599C"/>
    <w:rsid w:val="00475E61"/>
    <w:rsid w:val="00475EC4"/>
    <w:rsid w:val="00475F4D"/>
    <w:rsid w:val="00476485"/>
    <w:rsid w:val="00476784"/>
    <w:rsid w:val="00476B16"/>
    <w:rsid w:val="00476B62"/>
    <w:rsid w:val="00477314"/>
    <w:rsid w:val="00477805"/>
    <w:rsid w:val="004779EC"/>
    <w:rsid w:val="00477C11"/>
    <w:rsid w:val="00477D89"/>
    <w:rsid w:val="00480668"/>
    <w:rsid w:val="0048089E"/>
    <w:rsid w:val="00481849"/>
    <w:rsid w:val="004824E9"/>
    <w:rsid w:val="00482E57"/>
    <w:rsid w:val="004833C0"/>
    <w:rsid w:val="00483890"/>
    <w:rsid w:val="00483D2B"/>
    <w:rsid w:val="00483D86"/>
    <w:rsid w:val="0048403F"/>
    <w:rsid w:val="00484CC8"/>
    <w:rsid w:val="004850EC"/>
    <w:rsid w:val="004854F7"/>
    <w:rsid w:val="00485C3E"/>
    <w:rsid w:val="004868F3"/>
    <w:rsid w:val="00486DC0"/>
    <w:rsid w:val="00487049"/>
    <w:rsid w:val="004873B8"/>
    <w:rsid w:val="00487854"/>
    <w:rsid w:val="00487B43"/>
    <w:rsid w:val="0049018C"/>
    <w:rsid w:val="00490315"/>
    <w:rsid w:val="0049068D"/>
    <w:rsid w:val="004906A7"/>
    <w:rsid w:val="004907DE"/>
    <w:rsid w:val="00490AC1"/>
    <w:rsid w:val="00490B06"/>
    <w:rsid w:val="00490F96"/>
    <w:rsid w:val="004910C4"/>
    <w:rsid w:val="00491A84"/>
    <w:rsid w:val="00491EFA"/>
    <w:rsid w:val="00492426"/>
    <w:rsid w:val="00492798"/>
    <w:rsid w:val="00493189"/>
    <w:rsid w:val="00493372"/>
    <w:rsid w:val="004935FE"/>
    <w:rsid w:val="00493E67"/>
    <w:rsid w:val="004941A1"/>
    <w:rsid w:val="00495558"/>
    <w:rsid w:val="004957D6"/>
    <w:rsid w:val="00495A13"/>
    <w:rsid w:val="0049668A"/>
    <w:rsid w:val="004966F3"/>
    <w:rsid w:val="00496991"/>
    <w:rsid w:val="004975D0"/>
    <w:rsid w:val="0049772F"/>
    <w:rsid w:val="00497AC8"/>
    <w:rsid w:val="00497AEC"/>
    <w:rsid w:val="00497DF4"/>
    <w:rsid w:val="004A0E62"/>
    <w:rsid w:val="004A14A0"/>
    <w:rsid w:val="004A17EC"/>
    <w:rsid w:val="004A1BCC"/>
    <w:rsid w:val="004A2B96"/>
    <w:rsid w:val="004A3F0A"/>
    <w:rsid w:val="004A4616"/>
    <w:rsid w:val="004A5467"/>
    <w:rsid w:val="004A59BA"/>
    <w:rsid w:val="004A5BA1"/>
    <w:rsid w:val="004A5EE4"/>
    <w:rsid w:val="004A65AB"/>
    <w:rsid w:val="004A66D8"/>
    <w:rsid w:val="004A685A"/>
    <w:rsid w:val="004A69CC"/>
    <w:rsid w:val="004A70F9"/>
    <w:rsid w:val="004A719E"/>
    <w:rsid w:val="004A7233"/>
    <w:rsid w:val="004B0476"/>
    <w:rsid w:val="004B0C4E"/>
    <w:rsid w:val="004B0CC9"/>
    <w:rsid w:val="004B0E59"/>
    <w:rsid w:val="004B1251"/>
    <w:rsid w:val="004B1CA3"/>
    <w:rsid w:val="004B2311"/>
    <w:rsid w:val="004B278B"/>
    <w:rsid w:val="004B2A65"/>
    <w:rsid w:val="004B2ACA"/>
    <w:rsid w:val="004B2CB5"/>
    <w:rsid w:val="004B3135"/>
    <w:rsid w:val="004B37FB"/>
    <w:rsid w:val="004B3887"/>
    <w:rsid w:val="004B3958"/>
    <w:rsid w:val="004B3B80"/>
    <w:rsid w:val="004B47E7"/>
    <w:rsid w:val="004B4E78"/>
    <w:rsid w:val="004B4EBB"/>
    <w:rsid w:val="004B6201"/>
    <w:rsid w:val="004B6A59"/>
    <w:rsid w:val="004B6ACE"/>
    <w:rsid w:val="004B6AE8"/>
    <w:rsid w:val="004B6CA4"/>
    <w:rsid w:val="004B7012"/>
    <w:rsid w:val="004B729F"/>
    <w:rsid w:val="004B74EA"/>
    <w:rsid w:val="004B7763"/>
    <w:rsid w:val="004B7FC1"/>
    <w:rsid w:val="004C0657"/>
    <w:rsid w:val="004C068B"/>
    <w:rsid w:val="004C14E4"/>
    <w:rsid w:val="004C1644"/>
    <w:rsid w:val="004C18CB"/>
    <w:rsid w:val="004C18EE"/>
    <w:rsid w:val="004C1A82"/>
    <w:rsid w:val="004C286D"/>
    <w:rsid w:val="004C2920"/>
    <w:rsid w:val="004C2EDB"/>
    <w:rsid w:val="004C3114"/>
    <w:rsid w:val="004C3375"/>
    <w:rsid w:val="004C3725"/>
    <w:rsid w:val="004C38A3"/>
    <w:rsid w:val="004C4063"/>
    <w:rsid w:val="004C46EE"/>
    <w:rsid w:val="004C4C38"/>
    <w:rsid w:val="004C4E97"/>
    <w:rsid w:val="004C5F3B"/>
    <w:rsid w:val="004C61D0"/>
    <w:rsid w:val="004C6356"/>
    <w:rsid w:val="004C6A8F"/>
    <w:rsid w:val="004C6ECC"/>
    <w:rsid w:val="004C7307"/>
    <w:rsid w:val="004C7BA0"/>
    <w:rsid w:val="004C7E7A"/>
    <w:rsid w:val="004D003A"/>
    <w:rsid w:val="004D0B82"/>
    <w:rsid w:val="004D0FC7"/>
    <w:rsid w:val="004D131D"/>
    <w:rsid w:val="004D17D4"/>
    <w:rsid w:val="004D1E3D"/>
    <w:rsid w:val="004D1FDC"/>
    <w:rsid w:val="004D2124"/>
    <w:rsid w:val="004D231F"/>
    <w:rsid w:val="004D26F2"/>
    <w:rsid w:val="004D2D34"/>
    <w:rsid w:val="004D2EBE"/>
    <w:rsid w:val="004D323C"/>
    <w:rsid w:val="004D384C"/>
    <w:rsid w:val="004D3C43"/>
    <w:rsid w:val="004D57D0"/>
    <w:rsid w:val="004D57D4"/>
    <w:rsid w:val="004D5FFE"/>
    <w:rsid w:val="004D6A4A"/>
    <w:rsid w:val="004D6C1A"/>
    <w:rsid w:val="004D7571"/>
    <w:rsid w:val="004D79C4"/>
    <w:rsid w:val="004E03C5"/>
    <w:rsid w:val="004E0CEF"/>
    <w:rsid w:val="004E1123"/>
    <w:rsid w:val="004E2259"/>
    <w:rsid w:val="004E267A"/>
    <w:rsid w:val="004E29E6"/>
    <w:rsid w:val="004E2A22"/>
    <w:rsid w:val="004E2B1F"/>
    <w:rsid w:val="004E32C6"/>
    <w:rsid w:val="004E3590"/>
    <w:rsid w:val="004E38A4"/>
    <w:rsid w:val="004E3AC8"/>
    <w:rsid w:val="004E3C6E"/>
    <w:rsid w:val="004E3DFF"/>
    <w:rsid w:val="004E3E69"/>
    <w:rsid w:val="004E4205"/>
    <w:rsid w:val="004E4272"/>
    <w:rsid w:val="004E57DD"/>
    <w:rsid w:val="004E6A83"/>
    <w:rsid w:val="004E71F7"/>
    <w:rsid w:val="004E75B2"/>
    <w:rsid w:val="004E7744"/>
    <w:rsid w:val="004E7B97"/>
    <w:rsid w:val="004E7BBC"/>
    <w:rsid w:val="004E7E55"/>
    <w:rsid w:val="004F02B5"/>
    <w:rsid w:val="004F03C1"/>
    <w:rsid w:val="004F08F9"/>
    <w:rsid w:val="004F0C95"/>
    <w:rsid w:val="004F0D14"/>
    <w:rsid w:val="004F0F98"/>
    <w:rsid w:val="004F213F"/>
    <w:rsid w:val="004F2210"/>
    <w:rsid w:val="004F24D1"/>
    <w:rsid w:val="004F2C37"/>
    <w:rsid w:val="004F2F15"/>
    <w:rsid w:val="004F3752"/>
    <w:rsid w:val="004F44EA"/>
    <w:rsid w:val="004F4C92"/>
    <w:rsid w:val="004F5273"/>
    <w:rsid w:val="004F5575"/>
    <w:rsid w:val="004F5BE9"/>
    <w:rsid w:val="004F5E03"/>
    <w:rsid w:val="004F638D"/>
    <w:rsid w:val="004F67B3"/>
    <w:rsid w:val="004F6B5B"/>
    <w:rsid w:val="004F6D00"/>
    <w:rsid w:val="004F6EEB"/>
    <w:rsid w:val="004F72AA"/>
    <w:rsid w:val="004F7721"/>
    <w:rsid w:val="004F7852"/>
    <w:rsid w:val="004F7971"/>
    <w:rsid w:val="004F7A86"/>
    <w:rsid w:val="005003C3"/>
    <w:rsid w:val="005007B9"/>
    <w:rsid w:val="0050088F"/>
    <w:rsid w:val="005010EC"/>
    <w:rsid w:val="0050181A"/>
    <w:rsid w:val="00501D00"/>
    <w:rsid w:val="00501FCF"/>
    <w:rsid w:val="005025E9"/>
    <w:rsid w:val="00502D0E"/>
    <w:rsid w:val="005033E5"/>
    <w:rsid w:val="005037B7"/>
    <w:rsid w:val="00503983"/>
    <w:rsid w:val="00503A03"/>
    <w:rsid w:val="00503BEF"/>
    <w:rsid w:val="00503F14"/>
    <w:rsid w:val="00503F4B"/>
    <w:rsid w:val="005052FC"/>
    <w:rsid w:val="005059FA"/>
    <w:rsid w:val="00505D3B"/>
    <w:rsid w:val="00506017"/>
    <w:rsid w:val="0050622C"/>
    <w:rsid w:val="005062B3"/>
    <w:rsid w:val="0050646D"/>
    <w:rsid w:val="00506674"/>
    <w:rsid w:val="00506E94"/>
    <w:rsid w:val="00506EDA"/>
    <w:rsid w:val="005070AE"/>
    <w:rsid w:val="005079FD"/>
    <w:rsid w:val="00507B02"/>
    <w:rsid w:val="00511101"/>
    <w:rsid w:val="00511439"/>
    <w:rsid w:val="00511515"/>
    <w:rsid w:val="005115B2"/>
    <w:rsid w:val="005119E1"/>
    <w:rsid w:val="00511B1D"/>
    <w:rsid w:val="005122E7"/>
    <w:rsid w:val="0051242B"/>
    <w:rsid w:val="005127C6"/>
    <w:rsid w:val="00513420"/>
    <w:rsid w:val="00513ADD"/>
    <w:rsid w:val="00513B0C"/>
    <w:rsid w:val="00513D51"/>
    <w:rsid w:val="00513DD6"/>
    <w:rsid w:val="00513F52"/>
    <w:rsid w:val="005141B7"/>
    <w:rsid w:val="005148EB"/>
    <w:rsid w:val="00514E7A"/>
    <w:rsid w:val="00514F0A"/>
    <w:rsid w:val="00514F2C"/>
    <w:rsid w:val="00514F61"/>
    <w:rsid w:val="005158BA"/>
    <w:rsid w:val="00515BF0"/>
    <w:rsid w:val="005160A7"/>
    <w:rsid w:val="0051615D"/>
    <w:rsid w:val="005168EB"/>
    <w:rsid w:val="00516B34"/>
    <w:rsid w:val="00516EDC"/>
    <w:rsid w:val="005171E9"/>
    <w:rsid w:val="00517252"/>
    <w:rsid w:val="0051767E"/>
    <w:rsid w:val="00517C64"/>
    <w:rsid w:val="00517DDB"/>
    <w:rsid w:val="005211B1"/>
    <w:rsid w:val="0052158C"/>
    <w:rsid w:val="00521EB3"/>
    <w:rsid w:val="0052224B"/>
    <w:rsid w:val="005225B1"/>
    <w:rsid w:val="0052276F"/>
    <w:rsid w:val="00522AC5"/>
    <w:rsid w:val="00522B99"/>
    <w:rsid w:val="00522C3A"/>
    <w:rsid w:val="00522EB9"/>
    <w:rsid w:val="005231E0"/>
    <w:rsid w:val="0052331D"/>
    <w:rsid w:val="005243E8"/>
    <w:rsid w:val="00524714"/>
    <w:rsid w:val="0052491B"/>
    <w:rsid w:val="00524A81"/>
    <w:rsid w:val="00524B00"/>
    <w:rsid w:val="00524EA2"/>
    <w:rsid w:val="005253BD"/>
    <w:rsid w:val="0052590F"/>
    <w:rsid w:val="00525A94"/>
    <w:rsid w:val="00525B37"/>
    <w:rsid w:val="005265B6"/>
    <w:rsid w:val="0052679F"/>
    <w:rsid w:val="00526B25"/>
    <w:rsid w:val="00527B9E"/>
    <w:rsid w:val="00527DCB"/>
    <w:rsid w:val="0053029E"/>
    <w:rsid w:val="005304CA"/>
    <w:rsid w:val="005304F9"/>
    <w:rsid w:val="00530D1B"/>
    <w:rsid w:val="00530E6D"/>
    <w:rsid w:val="00530E98"/>
    <w:rsid w:val="00531B39"/>
    <w:rsid w:val="00532AC1"/>
    <w:rsid w:val="005331A3"/>
    <w:rsid w:val="00533D33"/>
    <w:rsid w:val="00533E90"/>
    <w:rsid w:val="0053427B"/>
    <w:rsid w:val="0053534F"/>
    <w:rsid w:val="00535905"/>
    <w:rsid w:val="00535D6F"/>
    <w:rsid w:val="0053640A"/>
    <w:rsid w:val="00536413"/>
    <w:rsid w:val="00536636"/>
    <w:rsid w:val="00536C94"/>
    <w:rsid w:val="00536F17"/>
    <w:rsid w:val="0053705D"/>
    <w:rsid w:val="00537131"/>
    <w:rsid w:val="00537628"/>
    <w:rsid w:val="005377A4"/>
    <w:rsid w:val="00537830"/>
    <w:rsid w:val="005378F1"/>
    <w:rsid w:val="00537CF5"/>
    <w:rsid w:val="00537EF2"/>
    <w:rsid w:val="005402F8"/>
    <w:rsid w:val="00540557"/>
    <w:rsid w:val="00540F2C"/>
    <w:rsid w:val="00541DDE"/>
    <w:rsid w:val="0054200F"/>
    <w:rsid w:val="005426A9"/>
    <w:rsid w:val="0054289A"/>
    <w:rsid w:val="00542A06"/>
    <w:rsid w:val="00542A4C"/>
    <w:rsid w:val="00542E9E"/>
    <w:rsid w:val="005430EF"/>
    <w:rsid w:val="0054353A"/>
    <w:rsid w:val="005435B9"/>
    <w:rsid w:val="0054384B"/>
    <w:rsid w:val="00543A65"/>
    <w:rsid w:val="00543F55"/>
    <w:rsid w:val="005446C0"/>
    <w:rsid w:val="005446D5"/>
    <w:rsid w:val="005448CB"/>
    <w:rsid w:val="00544991"/>
    <w:rsid w:val="00545068"/>
    <w:rsid w:val="0054547A"/>
    <w:rsid w:val="0054573E"/>
    <w:rsid w:val="00545B45"/>
    <w:rsid w:val="00545D8F"/>
    <w:rsid w:val="00545F80"/>
    <w:rsid w:val="00545F84"/>
    <w:rsid w:val="00546280"/>
    <w:rsid w:val="005471E7"/>
    <w:rsid w:val="00547C26"/>
    <w:rsid w:val="00547E98"/>
    <w:rsid w:val="00550374"/>
    <w:rsid w:val="00550D5A"/>
    <w:rsid w:val="0055115B"/>
    <w:rsid w:val="00551587"/>
    <w:rsid w:val="00551AAE"/>
    <w:rsid w:val="00553105"/>
    <w:rsid w:val="0055395A"/>
    <w:rsid w:val="00553AAB"/>
    <w:rsid w:val="00554449"/>
    <w:rsid w:val="00554FB1"/>
    <w:rsid w:val="005556FD"/>
    <w:rsid w:val="00555957"/>
    <w:rsid w:val="00555D0D"/>
    <w:rsid w:val="00556100"/>
    <w:rsid w:val="005569C0"/>
    <w:rsid w:val="00560036"/>
    <w:rsid w:val="0056135F"/>
    <w:rsid w:val="005618E7"/>
    <w:rsid w:val="00561ECD"/>
    <w:rsid w:val="0056231E"/>
    <w:rsid w:val="005626B8"/>
    <w:rsid w:val="00562973"/>
    <w:rsid w:val="005629C4"/>
    <w:rsid w:val="00563B79"/>
    <w:rsid w:val="00563D3E"/>
    <w:rsid w:val="00563E58"/>
    <w:rsid w:val="00563F32"/>
    <w:rsid w:val="0056420B"/>
    <w:rsid w:val="00565347"/>
    <w:rsid w:val="0056622C"/>
    <w:rsid w:val="0056659E"/>
    <w:rsid w:val="0056695D"/>
    <w:rsid w:val="00566CF1"/>
    <w:rsid w:val="0056723B"/>
    <w:rsid w:val="00567675"/>
    <w:rsid w:val="00567950"/>
    <w:rsid w:val="00567B10"/>
    <w:rsid w:val="0057050F"/>
    <w:rsid w:val="005705E1"/>
    <w:rsid w:val="00570855"/>
    <w:rsid w:val="005708A2"/>
    <w:rsid w:val="00570BD5"/>
    <w:rsid w:val="00570F56"/>
    <w:rsid w:val="00571156"/>
    <w:rsid w:val="00571184"/>
    <w:rsid w:val="00571FDB"/>
    <w:rsid w:val="00572B72"/>
    <w:rsid w:val="00572DF8"/>
    <w:rsid w:val="00572FE3"/>
    <w:rsid w:val="00573002"/>
    <w:rsid w:val="0057323B"/>
    <w:rsid w:val="005733A5"/>
    <w:rsid w:val="00573622"/>
    <w:rsid w:val="00573961"/>
    <w:rsid w:val="00573D72"/>
    <w:rsid w:val="00573F66"/>
    <w:rsid w:val="005742FC"/>
    <w:rsid w:val="00574305"/>
    <w:rsid w:val="0057450D"/>
    <w:rsid w:val="00574811"/>
    <w:rsid w:val="00574C42"/>
    <w:rsid w:val="00574EA3"/>
    <w:rsid w:val="0057562A"/>
    <w:rsid w:val="005756E4"/>
    <w:rsid w:val="00575851"/>
    <w:rsid w:val="00575A07"/>
    <w:rsid w:val="00575A97"/>
    <w:rsid w:val="00575C33"/>
    <w:rsid w:val="00575CBF"/>
    <w:rsid w:val="00575DFD"/>
    <w:rsid w:val="00575E21"/>
    <w:rsid w:val="00575F8A"/>
    <w:rsid w:val="00576859"/>
    <w:rsid w:val="005768E1"/>
    <w:rsid w:val="005771A1"/>
    <w:rsid w:val="005771EF"/>
    <w:rsid w:val="00580521"/>
    <w:rsid w:val="005805E3"/>
    <w:rsid w:val="005810EF"/>
    <w:rsid w:val="005815B9"/>
    <w:rsid w:val="00581CC0"/>
    <w:rsid w:val="00582798"/>
    <w:rsid w:val="005827CF"/>
    <w:rsid w:val="00583314"/>
    <w:rsid w:val="0058352F"/>
    <w:rsid w:val="00583AA6"/>
    <w:rsid w:val="00583D9E"/>
    <w:rsid w:val="005844CF"/>
    <w:rsid w:val="00584818"/>
    <w:rsid w:val="00585F13"/>
    <w:rsid w:val="0058631F"/>
    <w:rsid w:val="00587010"/>
    <w:rsid w:val="005872C2"/>
    <w:rsid w:val="005877DA"/>
    <w:rsid w:val="00587B10"/>
    <w:rsid w:val="005903B9"/>
    <w:rsid w:val="00590564"/>
    <w:rsid w:val="00590B24"/>
    <w:rsid w:val="00591248"/>
    <w:rsid w:val="0059265E"/>
    <w:rsid w:val="00592858"/>
    <w:rsid w:val="00592D55"/>
    <w:rsid w:val="00592F5C"/>
    <w:rsid w:val="00593848"/>
    <w:rsid w:val="00593A42"/>
    <w:rsid w:val="00593DD9"/>
    <w:rsid w:val="00593E61"/>
    <w:rsid w:val="0059467F"/>
    <w:rsid w:val="00594914"/>
    <w:rsid w:val="00594C96"/>
    <w:rsid w:val="00594E4A"/>
    <w:rsid w:val="005951CC"/>
    <w:rsid w:val="00595465"/>
    <w:rsid w:val="00595531"/>
    <w:rsid w:val="00595DFB"/>
    <w:rsid w:val="005960D9"/>
    <w:rsid w:val="005961D4"/>
    <w:rsid w:val="005966BD"/>
    <w:rsid w:val="00596A68"/>
    <w:rsid w:val="00596E1C"/>
    <w:rsid w:val="005974F7"/>
    <w:rsid w:val="00597545"/>
    <w:rsid w:val="005A03BA"/>
    <w:rsid w:val="005A03D1"/>
    <w:rsid w:val="005A0683"/>
    <w:rsid w:val="005A15A5"/>
    <w:rsid w:val="005A1709"/>
    <w:rsid w:val="005A24EE"/>
    <w:rsid w:val="005A2DA0"/>
    <w:rsid w:val="005A3945"/>
    <w:rsid w:val="005A3966"/>
    <w:rsid w:val="005A3D12"/>
    <w:rsid w:val="005A3DB8"/>
    <w:rsid w:val="005A3DF7"/>
    <w:rsid w:val="005A3E6B"/>
    <w:rsid w:val="005A40CC"/>
    <w:rsid w:val="005A4460"/>
    <w:rsid w:val="005A45B3"/>
    <w:rsid w:val="005A495B"/>
    <w:rsid w:val="005A4E76"/>
    <w:rsid w:val="005A56D4"/>
    <w:rsid w:val="005A570E"/>
    <w:rsid w:val="005A5799"/>
    <w:rsid w:val="005A5D81"/>
    <w:rsid w:val="005A6554"/>
    <w:rsid w:val="005A6583"/>
    <w:rsid w:val="005A71F4"/>
    <w:rsid w:val="005A7616"/>
    <w:rsid w:val="005A7D69"/>
    <w:rsid w:val="005A7E23"/>
    <w:rsid w:val="005A7ECC"/>
    <w:rsid w:val="005B0AFA"/>
    <w:rsid w:val="005B0DA5"/>
    <w:rsid w:val="005B118A"/>
    <w:rsid w:val="005B1EAA"/>
    <w:rsid w:val="005B210C"/>
    <w:rsid w:val="005B2567"/>
    <w:rsid w:val="005B27A6"/>
    <w:rsid w:val="005B32F9"/>
    <w:rsid w:val="005B336C"/>
    <w:rsid w:val="005B353A"/>
    <w:rsid w:val="005B3721"/>
    <w:rsid w:val="005B3E06"/>
    <w:rsid w:val="005B45E9"/>
    <w:rsid w:val="005B470F"/>
    <w:rsid w:val="005B48B1"/>
    <w:rsid w:val="005B4AAF"/>
    <w:rsid w:val="005B4AB4"/>
    <w:rsid w:val="005B4B45"/>
    <w:rsid w:val="005B4DAF"/>
    <w:rsid w:val="005B4EF2"/>
    <w:rsid w:val="005B5212"/>
    <w:rsid w:val="005B547D"/>
    <w:rsid w:val="005B597B"/>
    <w:rsid w:val="005B5C18"/>
    <w:rsid w:val="005B6718"/>
    <w:rsid w:val="005B6868"/>
    <w:rsid w:val="005C09DD"/>
    <w:rsid w:val="005C0E58"/>
    <w:rsid w:val="005C1FC4"/>
    <w:rsid w:val="005C2123"/>
    <w:rsid w:val="005C21B8"/>
    <w:rsid w:val="005C2C90"/>
    <w:rsid w:val="005C2F46"/>
    <w:rsid w:val="005C4291"/>
    <w:rsid w:val="005C52B1"/>
    <w:rsid w:val="005C569E"/>
    <w:rsid w:val="005C5AF6"/>
    <w:rsid w:val="005C6210"/>
    <w:rsid w:val="005C6503"/>
    <w:rsid w:val="005C6547"/>
    <w:rsid w:val="005C6718"/>
    <w:rsid w:val="005C6C88"/>
    <w:rsid w:val="005C70CF"/>
    <w:rsid w:val="005C732E"/>
    <w:rsid w:val="005C760F"/>
    <w:rsid w:val="005C7CE0"/>
    <w:rsid w:val="005C7F8B"/>
    <w:rsid w:val="005D04E1"/>
    <w:rsid w:val="005D0C68"/>
    <w:rsid w:val="005D0FA5"/>
    <w:rsid w:val="005D11E0"/>
    <w:rsid w:val="005D1B21"/>
    <w:rsid w:val="005D1B5D"/>
    <w:rsid w:val="005D2418"/>
    <w:rsid w:val="005D24A1"/>
    <w:rsid w:val="005D3161"/>
    <w:rsid w:val="005D32C4"/>
    <w:rsid w:val="005D3D61"/>
    <w:rsid w:val="005D4021"/>
    <w:rsid w:val="005D475F"/>
    <w:rsid w:val="005D4BAF"/>
    <w:rsid w:val="005D4D1C"/>
    <w:rsid w:val="005D538E"/>
    <w:rsid w:val="005D53C4"/>
    <w:rsid w:val="005D5A7A"/>
    <w:rsid w:val="005D5ED5"/>
    <w:rsid w:val="005D5F40"/>
    <w:rsid w:val="005D62CE"/>
    <w:rsid w:val="005D6989"/>
    <w:rsid w:val="005D69AA"/>
    <w:rsid w:val="005D725D"/>
    <w:rsid w:val="005D75A4"/>
    <w:rsid w:val="005D7DDF"/>
    <w:rsid w:val="005E01A7"/>
    <w:rsid w:val="005E03EC"/>
    <w:rsid w:val="005E1135"/>
    <w:rsid w:val="005E168F"/>
    <w:rsid w:val="005E194E"/>
    <w:rsid w:val="005E23F7"/>
    <w:rsid w:val="005E2633"/>
    <w:rsid w:val="005E28B6"/>
    <w:rsid w:val="005E373F"/>
    <w:rsid w:val="005E3894"/>
    <w:rsid w:val="005E46B4"/>
    <w:rsid w:val="005E5497"/>
    <w:rsid w:val="005E579D"/>
    <w:rsid w:val="005E589D"/>
    <w:rsid w:val="005E60E6"/>
    <w:rsid w:val="005E6593"/>
    <w:rsid w:val="005E6C26"/>
    <w:rsid w:val="005E6CC7"/>
    <w:rsid w:val="005E7272"/>
    <w:rsid w:val="005E776A"/>
    <w:rsid w:val="005E7832"/>
    <w:rsid w:val="005E7859"/>
    <w:rsid w:val="005F09CD"/>
    <w:rsid w:val="005F12FE"/>
    <w:rsid w:val="005F1897"/>
    <w:rsid w:val="005F1DFB"/>
    <w:rsid w:val="005F1E87"/>
    <w:rsid w:val="005F1EE8"/>
    <w:rsid w:val="005F278C"/>
    <w:rsid w:val="005F2998"/>
    <w:rsid w:val="005F353D"/>
    <w:rsid w:val="005F3586"/>
    <w:rsid w:val="005F3A32"/>
    <w:rsid w:val="005F3FCE"/>
    <w:rsid w:val="005F404E"/>
    <w:rsid w:val="005F4170"/>
    <w:rsid w:val="005F4238"/>
    <w:rsid w:val="005F435D"/>
    <w:rsid w:val="005F4754"/>
    <w:rsid w:val="005F47BA"/>
    <w:rsid w:val="005F5464"/>
    <w:rsid w:val="005F5549"/>
    <w:rsid w:val="005F5909"/>
    <w:rsid w:val="005F591D"/>
    <w:rsid w:val="005F5C3B"/>
    <w:rsid w:val="005F5D9C"/>
    <w:rsid w:val="005F5EAA"/>
    <w:rsid w:val="005F605A"/>
    <w:rsid w:val="005F6264"/>
    <w:rsid w:val="005F65A2"/>
    <w:rsid w:val="005F69AF"/>
    <w:rsid w:val="005F6B39"/>
    <w:rsid w:val="005F6C6F"/>
    <w:rsid w:val="005F7817"/>
    <w:rsid w:val="005F7841"/>
    <w:rsid w:val="005F79C2"/>
    <w:rsid w:val="005F7FCB"/>
    <w:rsid w:val="006001C5"/>
    <w:rsid w:val="00601263"/>
    <w:rsid w:val="00601416"/>
    <w:rsid w:val="0060226B"/>
    <w:rsid w:val="006033AF"/>
    <w:rsid w:val="00603870"/>
    <w:rsid w:val="006038E6"/>
    <w:rsid w:val="006043E7"/>
    <w:rsid w:val="0060443E"/>
    <w:rsid w:val="00604D79"/>
    <w:rsid w:val="006055BF"/>
    <w:rsid w:val="00605622"/>
    <w:rsid w:val="00605BE3"/>
    <w:rsid w:val="00606B4D"/>
    <w:rsid w:val="00607C7D"/>
    <w:rsid w:val="006107B4"/>
    <w:rsid w:val="006109BF"/>
    <w:rsid w:val="00610C66"/>
    <w:rsid w:val="00611DB5"/>
    <w:rsid w:val="006127C2"/>
    <w:rsid w:val="0061283E"/>
    <w:rsid w:val="00612C78"/>
    <w:rsid w:val="00612CCB"/>
    <w:rsid w:val="0061317E"/>
    <w:rsid w:val="00613377"/>
    <w:rsid w:val="00613E38"/>
    <w:rsid w:val="0061425F"/>
    <w:rsid w:val="0061519C"/>
    <w:rsid w:val="006152FD"/>
    <w:rsid w:val="00615CC3"/>
    <w:rsid w:val="006160F9"/>
    <w:rsid w:val="00616733"/>
    <w:rsid w:val="00616BD7"/>
    <w:rsid w:val="00616E3E"/>
    <w:rsid w:val="00617188"/>
    <w:rsid w:val="00617FC8"/>
    <w:rsid w:val="00620E23"/>
    <w:rsid w:val="0062136F"/>
    <w:rsid w:val="006217A8"/>
    <w:rsid w:val="00621D55"/>
    <w:rsid w:val="00621E2B"/>
    <w:rsid w:val="00621F6D"/>
    <w:rsid w:val="00622731"/>
    <w:rsid w:val="00622D5C"/>
    <w:rsid w:val="00622D6D"/>
    <w:rsid w:val="00622D83"/>
    <w:rsid w:val="00622E3F"/>
    <w:rsid w:val="00623179"/>
    <w:rsid w:val="0062350D"/>
    <w:rsid w:val="006238B3"/>
    <w:rsid w:val="006239D1"/>
    <w:rsid w:val="00623E12"/>
    <w:rsid w:val="00623E4D"/>
    <w:rsid w:val="00624759"/>
    <w:rsid w:val="00624857"/>
    <w:rsid w:val="00624CAE"/>
    <w:rsid w:val="00624CE6"/>
    <w:rsid w:val="00624F45"/>
    <w:rsid w:val="00624F4B"/>
    <w:rsid w:val="00625740"/>
    <w:rsid w:val="00625961"/>
    <w:rsid w:val="00625B64"/>
    <w:rsid w:val="0062672D"/>
    <w:rsid w:val="006267EF"/>
    <w:rsid w:val="00626CC9"/>
    <w:rsid w:val="006270E1"/>
    <w:rsid w:val="0063001D"/>
    <w:rsid w:val="0063057D"/>
    <w:rsid w:val="006307EF"/>
    <w:rsid w:val="006309E0"/>
    <w:rsid w:val="00630B16"/>
    <w:rsid w:val="00630DD9"/>
    <w:rsid w:val="00630F45"/>
    <w:rsid w:val="006316E1"/>
    <w:rsid w:val="00631BD6"/>
    <w:rsid w:val="00631BF5"/>
    <w:rsid w:val="00632844"/>
    <w:rsid w:val="006330AD"/>
    <w:rsid w:val="0063330E"/>
    <w:rsid w:val="00633379"/>
    <w:rsid w:val="00634486"/>
    <w:rsid w:val="00634614"/>
    <w:rsid w:val="00634A3D"/>
    <w:rsid w:val="00634B22"/>
    <w:rsid w:val="00634B61"/>
    <w:rsid w:val="00634FBA"/>
    <w:rsid w:val="0063505B"/>
    <w:rsid w:val="006368D0"/>
    <w:rsid w:val="00636B4A"/>
    <w:rsid w:val="00636C13"/>
    <w:rsid w:val="0063742E"/>
    <w:rsid w:val="00637732"/>
    <w:rsid w:val="00640347"/>
    <w:rsid w:val="006404E9"/>
    <w:rsid w:val="006407A9"/>
    <w:rsid w:val="0064084A"/>
    <w:rsid w:val="0064085A"/>
    <w:rsid w:val="00640B60"/>
    <w:rsid w:val="00641687"/>
    <w:rsid w:val="0064275A"/>
    <w:rsid w:val="00642EF8"/>
    <w:rsid w:val="00642F19"/>
    <w:rsid w:val="006436D3"/>
    <w:rsid w:val="00643876"/>
    <w:rsid w:val="0064416F"/>
    <w:rsid w:val="0064424D"/>
    <w:rsid w:val="00644438"/>
    <w:rsid w:val="006445F4"/>
    <w:rsid w:val="00644790"/>
    <w:rsid w:val="00644D8D"/>
    <w:rsid w:val="00644E5A"/>
    <w:rsid w:val="00644F8F"/>
    <w:rsid w:val="0064519E"/>
    <w:rsid w:val="006451A3"/>
    <w:rsid w:val="00646BA9"/>
    <w:rsid w:val="00647444"/>
    <w:rsid w:val="0064784D"/>
    <w:rsid w:val="0065185D"/>
    <w:rsid w:val="006519E4"/>
    <w:rsid w:val="00651B4A"/>
    <w:rsid w:val="00651C9C"/>
    <w:rsid w:val="006524C9"/>
    <w:rsid w:val="00652659"/>
    <w:rsid w:val="00652817"/>
    <w:rsid w:val="006528CE"/>
    <w:rsid w:val="006530CB"/>
    <w:rsid w:val="006533E4"/>
    <w:rsid w:val="00653AE1"/>
    <w:rsid w:val="00654F25"/>
    <w:rsid w:val="0065547B"/>
    <w:rsid w:val="006555DC"/>
    <w:rsid w:val="006556DB"/>
    <w:rsid w:val="006566B7"/>
    <w:rsid w:val="00656A16"/>
    <w:rsid w:val="00656CCB"/>
    <w:rsid w:val="00656D3C"/>
    <w:rsid w:val="00657647"/>
    <w:rsid w:val="0065783C"/>
    <w:rsid w:val="00660106"/>
    <w:rsid w:val="00660A3F"/>
    <w:rsid w:val="00661544"/>
    <w:rsid w:val="0066198E"/>
    <w:rsid w:val="00661FEA"/>
    <w:rsid w:val="00662179"/>
    <w:rsid w:val="0066273B"/>
    <w:rsid w:val="0066282E"/>
    <w:rsid w:val="00663080"/>
    <w:rsid w:val="00663413"/>
    <w:rsid w:val="00663665"/>
    <w:rsid w:val="00663C7F"/>
    <w:rsid w:val="00664011"/>
    <w:rsid w:val="00664130"/>
    <w:rsid w:val="00664C14"/>
    <w:rsid w:val="0066503E"/>
    <w:rsid w:val="006652DE"/>
    <w:rsid w:val="00665799"/>
    <w:rsid w:val="00665BF8"/>
    <w:rsid w:val="00665E2F"/>
    <w:rsid w:val="00665F5F"/>
    <w:rsid w:val="0066601F"/>
    <w:rsid w:val="0066682C"/>
    <w:rsid w:val="00666D63"/>
    <w:rsid w:val="00667007"/>
    <w:rsid w:val="00667D8B"/>
    <w:rsid w:val="00667F6A"/>
    <w:rsid w:val="006701A8"/>
    <w:rsid w:val="00672050"/>
    <w:rsid w:val="006720BF"/>
    <w:rsid w:val="00672473"/>
    <w:rsid w:val="006728E7"/>
    <w:rsid w:val="006731C0"/>
    <w:rsid w:val="00673B18"/>
    <w:rsid w:val="006742BF"/>
    <w:rsid w:val="006746BF"/>
    <w:rsid w:val="00674A5D"/>
    <w:rsid w:val="0067507F"/>
    <w:rsid w:val="00675A43"/>
    <w:rsid w:val="00675AF0"/>
    <w:rsid w:val="00675CC5"/>
    <w:rsid w:val="00676558"/>
    <w:rsid w:val="00676F29"/>
    <w:rsid w:val="0067769E"/>
    <w:rsid w:val="00677953"/>
    <w:rsid w:val="006806AA"/>
    <w:rsid w:val="0068092E"/>
    <w:rsid w:val="006809D7"/>
    <w:rsid w:val="00680ED2"/>
    <w:rsid w:val="00681C57"/>
    <w:rsid w:val="00682694"/>
    <w:rsid w:val="006828A8"/>
    <w:rsid w:val="006828D4"/>
    <w:rsid w:val="00682907"/>
    <w:rsid w:val="0068307C"/>
    <w:rsid w:val="00683084"/>
    <w:rsid w:val="0068322E"/>
    <w:rsid w:val="00683387"/>
    <w:rsid w:val="00683579"/>
    <w:rsid w:val="006835BA"/>
    <w:rsid w:val="00683984"/>
    <w:rsid w:val="00683F0C"/>
    <w:rsid w:val="00683F86"/>
    <w:rsid w:val="006845C6"/>
    <w:rsid w:val="006849FE"/>
    <w:rsid w:val="00684BA0"/>
    <w:rsid w:val="00684FBB"/>
    <w:rsid w:val="0068531C"/>
    <w:rsid w:val="0068570D"/>
    <w:rsid w:val="006863FF"/>
    <w:rsid w:val="00686ADB"/>
    <w:rsid w:val="00686B6B"/>
    <w:rsid w:val="006871CE"/>
    <w:rsid w:val="006872DC"/>
    <w:rsid w:val="006873EF"/>
    <w:rsid w:val="0068760B"/>
    <w:rsid w:val="006904E2"/>
    <w:rsid w:val="0069094F"/>
    <w:rsid w:val="00690C5A"/>
    <w:rsid w:val="006916D1"/>
    <w:rsid w:val="00691CE2"/>
    <w:rsid w:val="00691E3C"/>
    <w:rsid w:val="006921B3"/>
    <w:rsid w:val="006922BE"/>
    <w:rsid w:val="006923E1"/>
    <w:rsid w:val="006925FE"/>
    <w:rsid w:val="00692915"/>
    <w:rsid w:val="00693033"/>
    <w:rsid w:val="006932A2"/>
    <w:rsid w:val="006932C3"/>
    <w:rsid w:val="006934F1"/>
    <w:rsid w:val="00693679"/>
    <w:rsid w:val="00694ADF"/>
    <w:rsid w:val="00695691"/>
    <w:rsid w:val="0069579A"/>
    <w:rsid w:val="00695D33"/>
    <w:rsid w:val="006962A3"/>
    <w:rsid w:val="006A0277"/>
    <w:rsid w:val="006A0FFA"/>
    <w:rsid w:val="006A12E0"/>
    <w:rsid w:val="006A14C6"/>
    <w:rsid w:val="006A1865"/>
    <w:rsid w:val="006A1BA9"/>
    <w:rsid w:val="006A1CCC"/>
    <w:rsid w:val="006A2C7C"/>
    <w:rsid w:val="006A3092"/>
    <w:rsid w:val="006A376B"/>
    <w:rsid w:val="006A416F"/>
    <w:rsid w:val="006A5029"/>
    <w:rsid w:val="006A599D"/>
    <w:rsid w:val="006A5AA0"/>
    <w:rsid w:val="006A6057"/>
    <w:rsid w:val="006A7020"/>
    <w:rsid w:val="006A7471"/>
    <w:rsid w:val="006A74D9"/>
    <w:rsid w:val="006A75F2"/>
    <w:rsid w:val="006A7838"/>
    <w:rsid w:val="006A7A13"/>
    <w:rsid w:val="006A7A56"/>
    <w:rsid w:val="006B00B0"/>
    <w:rsid w:val="006B0217"/>
    <w:rsid w:val="006B078B"/>
    <w:rsid w:val="006B1004"/>
    <w:rsid w:val="006B1A32"/>
    <w:rsid w:val="006B28EF"/>
    <w:rsid w:val="006B2CE4"/>
    <w:rsid w:val="006B2ED1"/>
    <w:rsid w:val="006B3112"/>
    <w:rsid w:val="006B3204"/>
    <w:rsid w:val="006B3D88"/>
    <w:rsid w:val="006B3DFF"/>
    <w:rsid w:val="006B3F83"/>
    <w:rsid w:val="006B44F4"/>
    <w:rsid w:val="006B4582"/>
    <w:rsid w:val="006B4631"/>
    <w:rsid w:val="006B4B79"/>
    <w:rsid w:val="006B51A0"/>
    <w:rsid w:val="006B536C"/>
    <w:rsid w:val="006B548F"/>
    <w:rsid w:val="006B5C2F"/>
    <w:rsid w:val="006B68BD"/>
    <w:rsid w:val="006B6AD2"/>
    <w:rsid w:val="006B6D84"/>
    <w:rsid w:val="006B7592"/>
    <w:rsid w:val="006B7712"/>
    <w:rsid w:val="006B7D95"/>
    <w:rsid w:val="006C0B40"/>
    <w:rsid w:val="006C100D"/>
    <w:rsid w:val="006C2FFF"/>
    <w:rsid w:val="006C3078"/>
    <w:rsid w:val="006C35ED"/>
    <w:rsid w:val="006C40D3"/>
    <w:rsid w:val="006C4105"/>
    <w:rsid w:val="006C4CDA"/>
    <w:rsid w:val="006C51AF"/>
    <w:rsid w:val="006C5359"/>
    <w:rsid w:val="006C5527"/>
    <w:rsid w:val="006C565F"/>
    <w:rsid w:val="006C5761"/>
    <w:rsid w:val="006C586A"/>
    <w:rsid w:val="006C5C8A"/>
    <w:rsid w:val="006C6413"/>
    <w:rsid w:val="006C67F8"/>
    <w:rsid w:val="006C68C2"/>
    <w:rsid w:val="006C6C86"/>
    <w:rsid w:val="006C6EC3"/>
    <w:rsid w:val="006C78EB"/>
    <w:rsid w:val="006C797C"/>
    <w:rsid w:val="006C7AB1"/>
    <w:rsid w:val="006C7C41"/>
    <w:rsid w:val="006C7ED0"/>
    <w:rsid w:val="006D005E"/>
    <w:rsid w:val="006D090E"/>
    <w:rsid w:val="006D09AB"/>
    <w:rsid w:val="006D0BAD"/>
    <w:rsid w:val="006D0E96"/>
    <w:rsid w:val="006D19D6"/>
    <w:rsid w:val="006D1F23"/>
    <w:rsid w:val="006D2513"/>
    <w:rsid w:val="006D2885"/>
    <w:rsid w:val="006D2D10"/>
    <w:rsid w:val="006D2D1E"/>
    <w:rsid w:val="006D3120"/>
    <w:rsid w:val="006D3673"/>
    <w:rsid w:val="006D476C"/>
    <w:rsid w:val="006D54A2"/>
    <w:rsid w:val="006D57D8"/>
    <w:rsid w:val="006D596D"/>
    <w:rsid w:val="006D5DB4"/>
    <w:rsid w:val="006D622E"/>
    <w:rsid w:val="006D7DCF"/>
    <w:rsid w:val="006E0714"/>
    <w:rsid w:val="006E1B9F"/>
    <w:rsid w:val="006E1BD4"/>
    <w:rsid w:val="006E1CB2"/>
    <w:rsid w:val="006E1EA1"/>
    <w:rsid w:val="006E201F"/>
    <w:rsid w:val="006E206E"/>
    <w:rsid w:val="006E20FB"/>
    <w:rsid w:val="006E3095"/>
    <w:rsid w:val="006E3681"/>
    <w:rsid w:val="006E37FB"/>
    <w:rsid w:val="006E4338"/>
    <w:rsid w:val="006E475C"/>
    <w:rsid w:val="006E4D65"/>
    <w:rsid w:val="006E4E61"/>
    <w:rsid w:val="006E50BA"/>
    <w:rsid w:val="006E549D"/>
    <w:rsid w:val="006E613D"/>
    <w:rsid w:val="006E676F"/>
    <w:rsid w:val="006E7701"/>
    <w:rsid w:val="006E78D3"/>
    <w:rsid w:val="006E798B"/>
    <w:rsid w:val="006E7B39"/>
    <w:rsid w:val="006E7B4D"/>
    <w:rsid w:val="006F0253"/>
    <w:rsid w:val="006F0881"/>
    <w:rsid w:val="006F0B7E"/>
    <w:rsid w:val="006F16F3"/>
    <w:rsid w:val="006F22F9"/>
    <w:rsid w:val="006F24C6"/>
    <w:rsid w:val="006F269F"/>
    <w:rsid w:val="006F2C93"/>
    <w:rsid w:val="006F32A2"/>
    <w:rsid w:val="006F3318"/>
    <w:rsid w:val="006F365E"/>
    <w:rsid w:val="006F38D7"/>
    <w:rsid w:val="006F3FC1"/>
    <w:rsid w:val="006F418E"/>
    <w:rsid w:val="006F4B85"/>
    <w:rsid w:val="006F504C"/>
    <w:rsid w:val="006F5B07"/>
    <w:rsid w:val="006F627B"/>
    <w:rsid w:val="006F688F"/>
    <w:rsid w:val="006F6DB2"/>
    <w:rsid w:val="006F7129"/>
    <w:rsid w:val="006F733A"/>
    <w:rsid w:val="006F7C41"/>
    <w:rsid w:val="00700025"/>
    <w:rsid w:val="00700318"/>
    <w:rsid w:val="00700963"/>
    <w:rsid w:val="00700D56"/>
    <w:rsid w:val="00700FE2"/>
    <w:rsid w:val="007013D4"/>
    <w:rsid w:val="00701DC3"/>
    <w:rsid w:val="00702EF6"/>
    <w:rsid w:val="007039CF"/>
    <w:rsid w:val="00703D88"/>
    <w:rsid w:val="0070407F"/>
    <w:rsid w:val="00704EE3"/>
    <w:rsid w:val="00705D72"/>
    <w:rsid w:val="00706138"/>
    <w:rsid w:val="0070632F"/>
    <w:rsid w:val="00706808"/>
    <w:rsid w:val="00706843"/>
    <w:rsid w:val="00706A05"/>
    <w:rsid w:val="00706D6D"/>
    <w:rsid w:val="00707005"/>
    <w:rsid w:val="00707CE2"/>
    <w:rsid w:val="00710048"/>
    <w:rsid w:val="00710BF7"/>
    <w:rsid w:val="00710E53"/>
    <w:rsid w:val="00711112"/>
    <w:rsid w:val="00711F56"/>
    <w:rsid w:val="007125ED"/>
    <w:rsid w:val="00712CC5"/>
    <w:rsid w:val="00712D3D"/>
    <w:rsid w:val="00712E90"/>
    <w:rsid w:val="0071307B"/>
    <w:rsid w:val="00713371"/>
    <w:rsid w:val="00713C7A"/>
    <w:rsid w:val="007145E1"/>
    <w:rsid w:val="0071538E"/>
    <w:rsid w:val="0071555A"/>
    <w:rsid w:val="00715B36"/>
    <w:rsid w:val="00716CD8"/>
    <w:rsid w:val="00717155"/>
    <w:rsid w:val="00717EFF"/>
    <w:rsid w:val="00720796"/>
    <w:rsid w:val="00720A33"/>
    <w:rsid w:val="00720F9E"/>
    <w:rsid w:val="007212A6"/>
    <w:rsid w:val="007217F7"/>
    <w:rsid w:val="007218FD"/>
    <w:rsid w:val="00721A20"/>
    <w:rsid w:val="007220C3"/>
    <w:rsid w:val="0072216C"/>
    <w:rsid w:val="0072287E"/>
    <w:rsid w:val="0072318A"/>
    <w:rsid w:val="00723BD0"/>
    <w:rsid w:val="0072422E"/>
    <w:rsid w:val="00724593"/>
    <w:rsid w:val="00724A4B"/>
    <w:rsid w:val="00725AD1"/>
    <w:rsid w:val="00726BDD"/>
    <w:rsid w:val="00726C86"/>
    <w:rsid w:val="00726E62"/>
    <w:rsid w:val="00727BE9"/>
    <w:rsid w:val="00727C37"/>
    <w:rsid w:val="007307A0"/>
    <w:rsid w:val="00730DD2"/>
    <w:rsid w:val="007310ED"/>
    <w:rsid w:val="0073127A"/>
    <w:rsid w:val="007313BF"/>
    <w:rsid w:val="00732468"/>
    <w:rsid w:val="007324C3"/>
    <w:rsid w:val="007330F1"/>
    <w:rsid w:val="00733282"/>
    <w:rsid w:val="00733B5F"/>
    <w:rsid w:val="00734318"/>
    <w:rsid w:val="007346D6"/>
    <w:rsid w:val="007347DF"/>
    <w:rsid w:val="00734976"/>
    <w:rsid w:val="007351B0"/>
    <w:rsid w:val="00735BA1"/>
    <w:rsid w:val="007361AC"/>
    <w:rsid w:val="00736223"/>
    <w:rsid w:val="007369D7"/>
    <w:rsid w:val="00736A7E"/>
    <w:rsid w:val="007370C9"/>
    <w:rsid w:val="007370E9"/>
    <w:rsid w:val="00737179"/>
    <w:rsid w:val="007378D5"/>
    <w:rsid w:val="0073794E"/>
    <w:rsid w:val="00737C0E"/>
    <w:rsid w:val="00737D5A"/>
    <w:rsid w:val="00740154"/>
    <w:rsid w:val="0074107D"/>
    <w:rsid w:val="00741CDB"/>
    <w:rsid w:val="007423C2"/>
    <w:rsid w:val="0074288E"/>
    <w:rsid w:val="00742AA8"/>
    <w:rsid w:val="007430ED"/>
    <w:rsid w:val="0074313A"/>
    <w:rsid w:val="007431D8"/>
    <w:rsid w:val="007435D5"/>
    <w:rsid w:val="0074379F"/>
    <w:rsid w:val="00743A8A"/>
    <w:rsid w:val="00743A90"/>
    <w:rsid w:val="00743BE4"/>
    <w:rsid w:val="00744932"/>
    <w:rsid w:val="0074550A"/>
    <w:rsid w:val="0074598E"/>
    <w:rsid w:val="00746AC8"/>
    <w:rsid w:val="00746BAE"/>
    <w:rsid w:val="0074796A"/>
    <w:rsid w:val="007479E8"/>
    <w:rsid w:val="00747CB8"/>
    <w:rsid w:val="00747E71"/>
    <w:rsid w:val="00747EF0"/>
    <w:rsid w:val="00747F45"/>
    <w:rsid w:val="00750B1C"/>
    <w:rsid w:val="00750F1B"/>
    <w:rsid w:val="00751193"/>
    <w:rsid w:val="00751690"/>
    <w:rsid w:val="00751C53"/>
    <w:rsid w:val="00751C58"/>
    <w:rsid w:val="00751EF0"/>
    <w:rsid w:val="00752314"/>
    <w:rsid w:val="007538F9"/>
    <w:rsid w:val="00753C13"/>
    <w:rsid w:val="00753E45"/>
    <w:rsid w:val="007541B6"/>
    <w:rsid w:val="007545B2"/>
    <w:rsid w:val="007547F7"/>
    <w:rsid w:val="007550AC"/>
    <w:rsid w:val="0075532D"/>
    <w:rsid w:val="00755452"/>
    <w:rsid w:val="0075548D"/>
    <w:rsid w:val="0075553C"/>
    <w:rsid w:val="007558AB"/>
    <w:rsid w:val="00756852"/>
    <w:rsid w:val="0075701A"/>
    <w:rsid w:val="0075712F"/>
    <w:rsid w:val="00757548"/>
    <w:rsid w:val="007576B1"/>
    <w:rsid w:val="007601BE"/>
    <w:rsid w:val="0076069D"/>
    <w:rsid w:val="007607B0"/>
    <w:rsid w:val="00760B88"/>
    <w:rsid w:val="00761961"/>
    <w:rsid w:val="00761D94"/>
    <w:rsid w:val="007627A9"/>
    <w:rsid w:val="007631B9"/>
    <w:rsid w:val="007632AB"/>
    <w:rsid w:val="00763532"/>
    <w:rsid w:val="007637CC"/>
    <w:rsid w:val="0076396D"/>
    <w:rsid w:val="007639BC"/>
    <w:rsid w:val="00763E89"/>
    <w:rsid w:val="00765044"/>
    <w:rsid w:val="00765479"/>
    <w:rsid w:val="00765907"/>
    <w:rsid w:val="007660C9"/>
    <w:rsid w:val="00766617"/>
    <w:rsid w:val="00766A10"/>
    <w:rsid w:val="00766D27"/>
    <w:rsid w:val="00767289"/>
    <w:rsid w:val="00767767"/>
    <w:rsid w:val="0076787C"/>
    <w:rsid w:val="00767B82"/>
    <w:rsid w:val="0077059F"/>
    <w:rsid w:val="00770656"/>
    <w:rsid w:val="00770F89"/>
    <w:rsid w:val="00771199"/>
    <w:rsid w:val="00771625"/>
    <w:rsid w:val="007720EB"/>
    <w:rsid w:val="0077220F"/>
    <w:rsid w:val="007728E2"/>
    <w:rsid w:val="007730FE"/>
    <w:rsid w:val="0077343F"/>
    <w:rsid w:val="007736E4"/>
    <w:rsid w:val="00773CF3"/>
    <w:rsid w:val="00773E1C"/>
    <w:rsid w:val="0077524B"/>
    <w:rsid w:val="00775E40"/>
    <w:rsid w:val="00776758"/>
    <w:rsid w:val="00776940"/>
    <w:rsid w:val="00776959"/>
    <w:rsid w:val="00776EE2"/>
    <w:rsid w:val="00776F8E"/>
    <w:rsid w:val="007776B9"/>
    <w:rsid w:val="00777932"/>
    <w:rsid w:val="00777B04"/>
    <w:rsid w:val="007800CD"/>
    <w:rsid w:val="00780593"/>
    <w:rsid w:val="00780676"/>
    <w:rsid w:val="00780DE5"/>
    <w:rsid w:val="00780FA7"/>
    <w:rsid w:val="0078108A"/>
    <w:rsid w:val="00781ECA"/>
    <w:rsid w:val="007823AE"/>
    <w:rsid w:val="007837EB"/>
    <w:rsid w:val="00783EB7"/>
    <w:rsid w:val="00784192"/>
    <w:rsid w:val="00785080"/>
    <w:rsid w:val="0078543B"/>
    <w:rsid w:val="0078573F"/>
    <w:rsid w:val="00785781"/>
    <w:rsid w:val="00785EB8"/>
    <w:rsid w:val="0078708D"/>
    <w:rsid w:val="007872B2"/>
    <w:rsid w:val="0078780B"/>
    <w:rsid w:val="00787B54"/>
    <w:rsid w:val="007905FC"/>
    <w:rsid w:val="007907B4"/>
    <w:rsid w:val="0079109C"/>
    <w:rsid w:val="00791389"/>
    <w:rsid w:val="007915E8"/>
    <w:rsid w:val="00791AA8"/>
    <w:rsid w:val="00791C63"/>
    <w:rsid w:val="00791DBF"/>
    <w:rsid w:val="00791FC7"/>
    <w:rsid w:val="00792029"/>
    <w:rsid w:val="00792DE8"/>
    <w:rsid w:val="00794505"/>
    <w:rsid w:val="007946D1"/>
    <w:rsid w:val="00794E89"/>
    <w:rsid w:val="007954A1"/>
    <w:rsid w:val="007955EC"/>
    <w:rsid w:val="0079607E"/>
    <w:rsid w:val="00796127"/>
    <w:rsid w:val="00796C0B"/>
    <w:rsid w:val="00796E10"/>
    <w:rsid w:val="00796E5A"/>
    <w:rsid w:val="00797276"/>
    <w:rsid w:val="0079737A"/>
    <w:rsid w:val="0079762C"/>
    <w:rsid w:val="007976AE"/>
    <w:rsid w:val="007A0EF9"/>
    <w:rsid w:val="007A2415"/>
    <w:rsid w:val="007A29CE"/>
    <w:rsid w:val="007A2AFC"/>
    <w:rsid w:val="007A31EF"/>
    <w:rsid w:val="007A3A48"/>
    <w:rsid w:val="007A3F80"/>
    <w:rsid w:val="007A4EB5"/>
    <w:rsid w:val="007A5068"/>
    <w:rsid w:val="007A524D"/>
    <w:rsid w:val="007A527B"/>
    <w:rsid w:val="007A5752"/>
    <w:rsid w:val="007A5D26"/>
    <w:rsid w:val="007A6161"/>
    <w:rsid w:val="007A659F"/>
    <w:rsid w:val="007A677B"/>
    <w:rsid w:val="007A682B"/>
    <w:rsid w:val="007A780D"/>
    <w:rsid w:val="007A7DBB"/>
    <w:rsid w:val="007A7E32"/>
    <w:rsid w:val="007B00A1"/>
    <w:rsid w:val="007B00D7"/>
    <w:rsid w:val="007B021E"/>
    <w:rsid w:val="007B0595"/>
    <w:rsid w:val="007B073D"/>
    <w:rsid w:val="007B10D4"/>
    <w:rsid w:val="007B1417"/>
    <w:rsid w:val="007B239C"/>
    <w:rsid w:val="007B28F6"/>
    <w:rsid w:val="007B2ED5"/>
    <w:rsid w:val="007B32AA"/>
    <w:rsid w:val="007B3B97"/>
    <w:rsid w:val="007B401D"/>
    <w:rsid w:val="007B4AD3"/>
    <w:rsid w:val="007B504C"/>
    <w:rsid w:val="007B541F"/>
    <w:rsid w:val="007B550B"/>
    <w:rsid w:val="007B5723"/>
    <w:rsid w:val="007B5CA4"/>
    <w:rsid w:val="007B5E9A"/>
    <w:rsid w:val="007B6B36"/>
    <w:rsid w:val="007B6ECD"/>
    <w:rsid w:val="007C031C"/>
    <w:rsid w:val="007C0867"/>
    <w:rsid w:val="007C096F"/>
    <w:rsid w:val="007C1299"/>
    <w:rsid w:val="007C13A6"/>
    <w:rsid w:val="007C1570"/>
    <w:rsid w:val="007C16F9"/>
    <w:rsid w:val="007C2237"/>
    <w:rsid w:val="007C254F"/>
    <w:rsid w:val="007C26A6"/>
    <w:rsid w:val="007C281C"/>
    <w:rsid w:val="007C2DFC"/>
    <w:rsid w:val="007C3223"/>
    <w:rsid w:val="007C38F3"/>
    <w:rsid w:val="007C3A53"/>
    <w:rsid w:val="007C42E4"/>
    <w:rsid w:val="007C45DB"/>
    <w:rsid w:val="007C472F"/>
    <w:rsid w:val="007C4B84"/>
    <w:rsid w:val="007C4D91"/>
    <w:rsid w:val="007C50D7"/>
    <w:rsid w:val="007C57A1"/>
    <w:rsid w:val="007C62DD"/>
    <w:rsid w:val="007C6349"/>
    <w:rsid w:val="007C70E4"/>
    <w:rsid w:val="007C741D"/>
    <w:rsid w:val="007C7693"/>
    <w:rsid w:val="007C79D8"/>
    <w:rsid w:val="007C7C5E"/>
    <w:rsid w:val="007C7EB0"/>
    <w:rsid w:val="007D1069"/>
    <w:rsid w:val="007D1211"/>
    <w:rsid w:val="007D1715"/>
    <w:rsid w:val="007D1C00"/>
    <w:rsid w:val="007D2197"/>
    <w:rsid w:val="007D2436"/>
    <w:rsid w:val="007D2439"/>
    <w:rsid w:val="007D3190"/>
    <w:rsid w:val="007D34FE"/>
    <w:rsid w:val="007D3CD3"/>
    <w:rsid w:val="007D4837"/>
    <w:rsid w:val="007D4CFA"/>
    <w:rsid w:val="007D515E"/>
    <w:rsid w:val="007D51C0"/>
    <w:rsid w:val="007D58C7"/>
    <w:rsid w:val="007D5AE9"/>
    <w:rsid w:val="007D620B"/>
    <w:rsid w:val="007D62C2"/>
    <w:rsid w:val="007D646F"/>
    <w:rsid w:val="007D64BC"/>
    <w:rsid w:val="007D6A00"/>
    <w:rsid w:val="007D7470"/>
    <w:rsid w:val="007E000B"/>
    <w:rsid w:val="007E1C39"/>
    <w:rsid w:val="007E22FF"/>
    <w:rsid w:val="007E29A2"/>
    <w:rsid w:val="007E29C4"/>
    <w:rsid w:val="007E2F2A"/>
    <w:rsid w:val="007E350E"/>
    <w:rsid w:val="007E3862"/>
    <w:rsid w:val="007E3920"/>
    <w:rsid w:val="007E41FD"/>
    <w:rsid w:val="007E434C"/>
    <w:rsid w:val="007E446C"/>
    <w:rsid w:val="007E4747"/>
    <w:rsid w:val="007E4794"/>
    <w:rsid w:val="007E48A1"/>
    <w:rsid w:val="007E53EA"/>
    <w:rsid w:val="007E5572"/>
    <w:rsid w:val="007E5F3C"/>
    <w:rsid w:val="007E6C6B"/>
    <w:rsid w:val="007E6DFA"/>
    <w:rsid w:val="007E71B1"/>
    <w:rsid w:val="007E735A"/>
    <w:rsid w:val="007E77B7"/>
    <w:rsid w:val="007E7E21"/>
    <w:rsid w:val="007E7FDC"/>
    <w:rsid w:val="007F0168"/>
    <w:rsid w:val="007F1187"/>
    <w:rsid w:val="007F22E2"/>
    <w:rsid w:val="007F23CB"/>
    <w:rsid w:val="007F3030"/>
    <w:rsid w:val="007F3B0E"/>
    <w:rsid w:val="007F3F28"/>
    <w:rsid w:val="007F3F99"/>
    <w:rsid w:val="007F41CD"/>
    <w:rsid w:val="007F41ED"/>
    <w:rsid w:val="007F4261"/>
    <w:rsid w:val="007F43DD"/>
    <w:rsid w:val="007F4A38"/>
    <w:rsid w:val="007F4ADD"/>
    <w:rsid w:val="007F4EE7"/>
    <w:rsid w:val="007F5ACA"/>
    <w:rsid w:val="007F5CA9"/>
    <w:rsid w:val="007F5D19"/>
    <w:rsid w:val="007F67E1"/>
    <w:rsid w:val="007F6F3B"/>
    <w:rsid w:val="007F71CC"/>
    <w:rsid w:val="007F74C9"/>
    <w:rsid w:val="007F7A07"/>
    <w:rsid w:val="007F7F57"/>
    <w:rsid w:val="00800195"/>
    <w:rsid w:val="00800608"/>
    <w:rsid w:val="00800B39"/>
    <w:rsid w:val="00800C0C"/>
    <w:rsid w:val="0080123E"/>
    <w:rsid w:val="00801393"/>
    <w:rsid w:val="00801452"/>
    <w:rsid w:val="008018C6"/>
    <w:rsid w:val="00801B62"/>
    <w:rsid w:val="00801C71"/>
    <w:rsid w:val="008020AA"/>
    <w:rsid w:val="008020F3"/>
    <w:rsid w:val="00802166"/>
    <w:rsid w:val="00802C57"/>
    <w:rsid w:val="00803489"/>
    <w:rsid w:val="00803616"/>
    <w:rsid w:val="00803988"/>
    <w:rsid w:val="00803C94"/>
    <w:rsid w:val="00803D5E"/>
    <w:rsid w:val="00804F79"/>
    <w:rsid w:val="0080519A"/>
    <w:rsid w:val="008057E3"/>
    <w:rsid w:val="00805EF9"/>
    <w:rsid w:val="00806D06"/>
    <w:rsid w:val="00807368"/>
    <w:rsid w:val="0080754E"/>
    <w:rsid w:val="0080758D"/>
    <w:rsid w:val="008075C6"/>
    <w:rsid w:val="00810188"/>
    <w:rsid w:val="008101AC"/>
    <w:rsid w:val="00810570"/>
    <w:rsid w:val="008105D2"/>
    <w:rsid w:val="008107E0"/>
    <w:rsid w:val="00810CF0"/>
    <w:rsid w:val="00811264"/>
    <w:rsid w:val="0081146F"/>
    <w:rsid w:val="0081150F"/>
    <w:rsid w:val="0081195D"/>
    <w:rsid w:val="00811B08"/>
    <w:rsid w:val="00811FF8"/>
    <w:rsid w:val="00812022"/>
    <w:rsid w:val="00812316"/>
    <w:rsid w:val="0081241A"/>
    <w:rsid w:val="00812579"/>
    <w:rsid w:val="00812C13"/>
    <w:rsid w:val="00812E91"/>
    <w:rsid w:val="00813CEA"/>
    <w:rsid w:val="0081487C"/>
    <w:rsid w:val="00814CE8"/>
    <w:rsid w:val="008153E5"/>
    <w:rsid w:val="00815B30"/>
    <w:rsid w:val="00815C1A"/>
    <w:rsid w:val="00816079"/>
    <w:rsid w:val="0081688D"/>
    <w:rsid w:val="00816AA6"/>
    <w:rsid w:val="00816AF5"/>
    <w:rsid w:val="00817542"/>
    <w:rsid w:val="00820139"/>
    <w:rsid w:val="0082085A"/>
    <w:rsid w:val="00820B8A"/>
    <w:rsid w:val="008213A7"/>
    <w:rsid w:val="00821522"/>
    <w:rsid w:val="00821566"/>
    <w:rsid w:val="0082160A"/>
    <w:rsid w:val="008216B2"/>
    <w:rsid w:val="0082211E"/>
    <w:rsid w:val="008222CF"/>
    <w:rsid w:val="008229A6"/>
    <w:rsid w:val="00822ACC"/>
    <w:rsid w:val="00822B5D"/>
    <w:rsid w:val="008231E6"/>
    <w:rsid w:val="00823646"/>
    <w:rsid w:val="00823B84"/>
    <w:rsid w:val="00825D66"/>
    <w:rsid w:val="0082698B"/>
    <w:rsid w:val="0082765F"/>
    <w:rsid w:val="008277EE"/>
    <w:rsid w:val="00827B42"/>
    <w:rsid w:val="0083078C"/>
    <w:rsid w:val="008307B2"/>
    <w:rsid w:val="00830A87"/>
    <w:rsid w:val="0083109C"/>
    <w:rsid w:val="0083128C"/>
    <w:rsid w:val="008313A2"/>
    <w:rsid w:val="00831B6A"/>
    <w:rsid w:val="00832ECB"/>
    <w:rsid w:val="00833A7D"/>
    <w:rsid w:val="00833C04"/>
    <w:rsid w:val="00833C95"/>
    <w:rsid w:val="00833EE2"/>
    <w:rsid w:val="00834BB1"/>
    <w:rsid w:val="00834C1F"/>
    <w:rsid w:val="00834E11"/>
    <w:rsid w:val="00835178"/>
    <w:rsid w:val="008353BB"/>
    <w:rsid w:val="008356B9"/>
    <w:rsid w:val="00835D5B"/>
    <w:rsid w:val="00835F7B"/>
    <w:rsid w:val="00835FA6"/>
    <w:rsid w:val="00836077"/>
    <w:rsid w:val="008360AA"/>
    <w:rsid w:val="00836394"/>
    <w:rsid w:val="008365C1"/>
    <w:rsid w:val="008369CE"/>
    <w:rsid w:val="00836CB7"/>
    <w:rsid w:val="00836D97"/>
    <w:rsid w:val="00840946"/>
    <w:rsid w:val="008409F5"/>
    <w:rsid w:val="00840D01"/>
    <w:rsid w:val="00840F47"/>
    <w:rsid w:val="0084195B"/>
    <w:rsid w:val="00841E97"/>
    <w:rsid w:val="0084268E"/>
    <w:rsid w:val="00842CF1"/>
    <w:rsid w:val="00844109"/>
    <w:rsid w:val="008449B3"/>
    <w:rsid w:val="008449CB"/>
    <w:rsid w:val="00844A31"/>
    <w:rsid w:val="00844CD8"/>
    <w:rsid w:val="00844D17"/>
    <w:rsid w:val="00845391"/>
    <w:rsid w:val="0084696A"/>
    <w:rsid w:val="00846B76"/>
    <w:rsid w:val="0084752F"/>
    <w:rsid w:val="00847930"/>
    <w:rsid w:val="00847E34"/>
    <w:rsid w:val="008503A2"/>
    <w:rsid w:val="00851322"/>
    <w:rsid w:val="008513CE"/>
    <w:rsid w:val="00851E4A"/>
    <w:rsid w:val="00852D9F"/>
    <w:rsid w:val="00853181"/>
    <w:rsid w:val="0085337B"/>
    <w:rsid w:val="00853C0B"/>
    <w:rsid w:val="00854162"/>
    <w:rsid w:val="008543DA"/>
    <w:rsid w:val="00854579"/>
    <w:rsid w:val="008545AF"/>
    <w:rsid w:val="00854B64"/>
    <w:rsid w:val="00854B7A"/>
    <w:rsid w:val="00854E13"/>
    <w:rsid w:val="00855244"/>
    <w:rsid w:val="00855894"/>
    <w:rsid w:val="00856478"/>
    <w:rsid w:val="00857029"/>
    <w:rsid w:val="00857854"/>
    <w:rsid w:val="00857ACD"/>
    <w:rsid w:val="0086027F"/>
    <w:rsid w:val="00860606"/>
    <w:rsid w:val="00860728"/>
    <w:rsid w:val="00860B4D"/>
    <w:rsid w:val="00860E90"/>
    <w:rsid w:val="00861229"/>
    <w:rsid w:val="008612A9"/>
    <w:rsid w:val="0086167B"/>
    <w:rsid w:val="00861948"/>
    <w:rsid w:val="00861EB8"/>
    <w:rsid w:val="008620DB"/>
    <w:rsid w:val="008622E2"/>
    <w:rsid w:val="00862482"/>
    <w:rsid w:val="00862744"/>
    <w:rsid w:val="00863166"/>
    <w:rsid w:val="0086407B"/>
    <w:rsid w:val="00864097"/>
    <w:rsid w:val="00864682"/>
    <w:rsid w:val="0086476D"/>
    <w:rsid w:val="00864B4C"/>
    <w:rsid w:val="008653D9"/>
    <w:rsid w:val="00865519"/>
    <w:rsid w:val="0086577F"/>
    <w:rsid w:val="008659ED"/>
    <w:rsid w:val="00866244"/>
    <w:rsid w:val="00866477"/>
    <w:rsid w:val="00866AFB"/>
    <w:rsid w:val="00866BA8"/>
    <w:rsid w:val="008671EE"/>
    <w:rsid w:val="0086732F"/>
    <w:rsid w:val="00867CC7"/>
    <w:rsid w:val="00867E27"/>
    <w:rsid w:val="0087000D"/>
    <w:rsid w:val="00870D99"/>
    <w:rsid w:val="008710B8"/>
    <w:rsid w:val="00871304"/>
    <w:rsid w:val="00871959"/>
    <w:rsid w:val="00871DA3"/>
    <w:rsid w:val="008721A3"/>
    <w:rsid w:val="00872ED0"/>
    <w:rsid w:val="00873545"/>
    <w:rsid w:val="00873C7B"/>
    <w:rsid w:val="00873DD6"/>
    <w:rsid w:val="00874072"/>
    <w:rsid w:val="00874B79"/>
    <w:rsid w:val="00874CBC"/>
    <w:rsid w:val="00875769"/>
    <w:rsid w:val="008758DB"/>
    <w:rsid w:val="00875AC6"/>
    <w:rsid w:val="00876020"/>
    <w:rsid w:val="008768AB"/>
    <w:rsid w:val="008769C5"/>
    <w:rsid w:val="00877239"/>
    <w:rsid w:val="00881082"/>
    <w:rsid w:val="00881635"/>
    <w:rsid w:val="008817D9"/>
    <w:rsid w:val="00881CFB"/>
    <w:rsid w:val="0088227A"/>
    <w:rsid w:val="008826DE"/>
    <w:rsid w:val="0088272A"/>
    <w:rsid w:val="00883ECF"/>
    <w:rsid w:val="00883F43"/>
    <w:rsid w:val="008849FC"/>
    <w:rsid w:val="00885222"/>
    <w:rsid w:val="00885A77"/>
    <w:rsid w:val="00885B9B"/>
    <w:rsid w:val="008860A1"/>
    <w:rsid w:val="0088662D"/>
    <w:rsid w:val="008867C0"/>
    <w:rsid w:val="00886A0B"/>
    <w:rsid w:val="00886EF4"/>
    <w:rsid w:val="00886F5A"/>
    <w:rsid w:val="00887438"/>
    <w:rsid w:val="00887699"/>
    <w:rsid w:val="00887C7E"/>
    <w:rsid w:val="00890A7A"/>
    <w:rsid w:val="00892BC4"/>
    <w:rsid w:val="00893234"/>
    <w:rsid w:val="008932C9"/>
    <w:rsid w:val="00893B76"/>
    <w:rsid w:val="00893BBA"/>
    <w:rsid w:val="00893EB1"/>
    <w:rsid w:val="008941CD"/>
    <w:rsid w:val="0089489C"/>
    <w:rsid w:val="00894D3B"/>
    <w:rsid w:val="008959B4"/>
    <w:rsid w:val="00895D27"/>
    <w:rsid w:val="00896075"/>
    <w:rsid w:val="00896789"/>
    <w:rsid w:val="00896AB0"/>
    <w:rsid w:val="00896D5D"/>
    <w:rsid w:val="00897545"/>
    <w:rsid w:val="00897774"/>
    <w:rsid w:val="00897A23"/>
    <w:rsid w:val="008A0156"/>
    <w:rsid w:val="008A02F3"/>
    <w:rsid w:val="008A0459"/>
    <w:rsid w:val="008A05CD"/>
    <w:rsid w:val="008A05E0"/>
    <w:rsid w:val="008A06DF"/>
    <w:rsid w:val="008A0702"/>
    <w:rsid w:val="008A0D4A"/>
    <w:rsid w:val="008A1187"/>
    <w:rsid w:val="008A1392"/>
    <w:rsid w:val="008A1771"/>
    <w:rsid w:val="008A18BB"/>
    <w:rsid w:val="008A19A7"/>
    <w:rsid w:val="008A1B5B"/>
    <w:rsid w:val="008A21A6"/>
    <w:rsid w:val="008A255B"/>
    <w:rsid w:val="008A2629"/>
    <w:rsid w:val="008A2760"/>
    <w:rsid w:val="008A2A97"/>
    <w:rsid w:val="008A426C"/>
    <w:rsid w:val="008A4758"/>
    <w:rsid w:val="008A487F"/>
    <w:rsid w:val="008A513D"/>
    <w:rsid w:val="008A62F5"/>
    <w:rsid w:val="008A6349"/>
    <w:rsid w:val="008A6425"/>
    <w:rsid w:val="008A73A0"/>
    <w:rsid w:val="008A7AA5"/>
    <w:rsid w:val="008A7DD0"/>
    <w:rsid w:val="008B0001"/>
    <w:rsid w:val="008B130F"/>
    <w:rsid w:val="008B148E"/>
    <w:rsid w:val="008B1FEF"/>
    <w:rsid w:val="008B316F"/>
    <w:rsid w:val="008B3D6B"/>
    <w:rsid w:val="008B4248"/>
    <w:rsid w:val="008B467D"/>
    <w:rsid w:val="008B4ED1"/>
    <w:rsid w:val="008B5631"/>
    <w:rsid w:val="008B5A03"/>
    <w:rsid w:val="008B5BAD"/>
    <w:rsid w:val="008B5D83"/>
    <w:rsid w:val="008B6618"/>
    <w:rsid w:val="008B6E66"/>
    <w:rsid w:val="008B72FD"/>
    <w:rsid w:val="008B73AF"/>
    <w:rsid w:val="008B78B3"/>
    <w:rsid w:val="008C015E"/>
    <w:rsid w:val="008C04E7"/>
    <w:rsid w:val="008C108A"/>
    <w:rsid w:val="008C157F"/>
    <w:rsid w:val="008C1A83"/>
    <w:rsid w:val="008C1C13"/>
    <w:rsid w:val="008C1DAD"/>
    <w:rsid w:val="008C39E4"/>
    <w:rsid w:val="008C3D20"/>
    <w:rsid w:val="008C410D"/>
    <w:rsid w:val="008C41B3"/>
    <w:rsid w:val="008C46EC"/>
    <w:rsid w:val="008C4A2E"/>
    <w:rsid w:val="008C51A5"/>
    <w:rsid w:val="008C538A"/>
    <w:rsid w:val="008C5633"/>
    <w:rsid w:val="008C599F"/>
    <w:rsid w:val="008C5DAB"/>
    <w:rsid w:val="008C5EF2"/>
    <w:rsid w:val="008C6316"/>
    <w:rsid w:val="008C63FE"/>
    <w:rsid w:val="008C682C"/>
    <w:rsid w:val="008C6E42"/>
    <w:rsid w:val="008C7342"/>
    <w:rsid w:val="008C792D"/>
    <w:rsid w:val="008C7CAA"/>
    <w:rsid w:val="008C7EAD"/>
    <w:rsid w:val="008C7F23"/>
    <w:rsid w:val="008D0422"/>
    <w:rsid w:val="008D0515"/>
    <w:rsid w:val="008D0C10"/>
    <w:rsid w:val="008D0EAE"/>
    <w:rsid w:val="008D125B"/>
    <w:rsid w:val="008D1991"/>
    <w:rsid w:val="008D1E92"/>
    <w:rsid w:val="008D2724"/>
    <w:rsid w:val="008D30B2"/>
    <w:rsid w:val="008D32B0"/>
    <w:rsid w:val="008D397A"/>
    <w:rsid w:val="008D3B45"/>
    <w:rsid w:val="008D3E3B"/>
    <w:rsid w:val="008D55AF"/>
    <w:rsid w:val="008D5D43"/>
    <w:rsid w:val="008D5D58"/>
    <w:rsid w:val="008D5F54"/>
    <w:rsid w:val="008D639D"/>
    <w:rsid w:val="008D69C5"/>
    <w:rsid w:val="008D6BDE"/>
    <w:rsid w:val="008D70B4"/>
    <w:rsid w:val="008D7476"/>
    <w:rsid w:val="008D7F77"/>
    <w:rsid w:val="008E063C"/>
    <w:rsid w:val="008E1142"/>
    <w:rsid w:val="008E19DE"/>
    <w:rsid w:val="008E2E72"/>
    <w:rsid w:val="008E39B5"/>
    <w:rsid w:val="008E44E0"/>
    <w:rsid w:val="008E51DB"/>
    <w:rsid w:val="008E59DC"/>
    <w:rsid w:val="008E68FE"/>
    <w:rsid w:val="008E6E77"/>
    <w:rsid w:val="008E7140"/>
    <w:rsid w:val="008E739E"/>
    <w:rsid w:val="008E7731"/>
    <w:rsid w:val="008E7943"/>
    <w:rsid w:val="008E7E53"/>
    <w:rsid w:val="008E7F46"/>
    <w:rsid w:val="008F02AA"/>
    <w:rsid w:val="008F0390"/>
    <w:rsid w:val="008F0C60"/>
    <w:rsid w:val="008F16FB"/>
    <w:rsid w:val="008F1911"/>
    <w:rsid w:val="008F20B6"/>
    <w:rsid w:val="008F2223"/>
    <w:rsid w:val="008F2AB4"/>
    <w:rsid w:val="008F2F41"/>
    <w:rsid w:val="008F307E"/>
    <w:rsid w:val="008F33D5"/>
    <w:rsid w:val="008F34B0"/>
    <w:rsid w:val="008F370C"/>
    <w:rsid w:val="008F3829"/>
    <w:rsid w:val="008F3970"/>
    <w:rsid w:val="008F3D27"/>
    <w:rsid w:val="008F3DE8"/>
    <w:rsid w:val="008F40C5"/>
    <w:rsid w:val="008F41AD"/>
    <w:rsid w:val="008F41E4"/>
    <w:rsid w:val="008F4CF4"/>
    <w:rsid w:val="008F58FB"/>
    <w:rsid w:val="008F673D"/>
    <w:rsid w:val="008F68A9"/>
    <w:rsid w:val="008F6A9B"/>
    <w:rsid w:val="008F6B95"/>
    <w:rsid w:val="008F6E11"/>
    <w:rsid w:val="008F740B"/>
    <w:rsid w:val="008F78C1"/>
    <w:rsid w:val="008F7FD8"/>
    <w:rsid w:val="00900C75"/>
    <w:rsid w:val="00900D13"/>
    <w:rsid w:val="00901562"/>
    <w:rsid w:val="00901AB4"/>
    <w:rsid w:val="00903234"/>
    <w:rsid w:val="0090345C"/>
    <w:rsid w:val="009043BB"/>
    <w:rsid w:val="009046D5"/>
    <w:rsid w:val="009049D2"/>
    <w:rsid w:val="009053C2"/>
    <w:rsid w:val="00905A3B"/>
    <w:rsid w:val="009068FE"/>
    <w:rsid w:val="00907D57"/>
    <w:rsid w:val="0091019D"/>
    <w:rsid w:val="00910EBE"/>
    <w:rsid w:val="00911311"/>
    <w:rsid w:val="009119FC"/>
    <w:rsid w:val="00911A1C"/>
    <w:rsid w:val="00911A9B"/>
    <w:rsid w:val="00911CD7"/>
    <w:rsid w:val="00912026"/>
    <w:rsid w:val="0091208E"/>
    <w:rsid w:val="00913161"/>
    <w:rsid w:val="009137A7"/>
    <w:rsid w:val="00913870"/>
    <w:rsid w:val="00913AAB"/>
    <w:rsid w:val="00913B14"/>
    <w:rsid w:val="009141A6"/>
    <w:rsid w:val="009142CA"/>
    <w:rsid w:val="009147E8"/>
    <w:rsid w:val="009151FD"/>
    <w:rsid w:val="009154CB"/>
    <w:rsid w:val="0091564D"/>
    <w:rsid w:val="00915770"/>
    <w:rsid w:val="0091582E"/>
    <w:rsid w:val="00915FAD"/>
    <w:rsid w:val="0091602C"/>
    <w:rsid w:val="00916170"/>
    <w:rsid w:val="009165DA"/>
    <w:rsid w:val="009166E6"/>
    <w:rsid w:val="0091672F"/>
    <w:rsid w:val="00916AE1"/>
    <w:rsid w:val="00916E1D"/>
    <w:rsid w:val="009170D7"/>
    <w:rsid w:val="00917121"/>
    <w:rsid w:val="009172AA"/>
    <w:rsid w:val="009174CB"/>
    <w:rsid w:val="009174E2"/>
    <w:rsid w:val="009207B2"/>
    <w:rsid w:val="009213F5"/>
    <w:rsid w:val="0092153F"/>
    <w:rsid w:val="00921BAF"/>
    <w:rsid w:val="00921E7C"/>
    <w:rsid w:val="00923571"/>
    <w:rsid w:val="0092388E"/>
    <w:rsid w:val="00924237"/>
    <w:rsid w:val="00924405"/>
    <w:rsid w:val="00925012"/>
    <w:rsid w:val="00925E68"/>
    <w:rsid w:val="00926035"/>
    <w:rsid w:val="009260A4"/>
    <w:rsid w:val="00926917"/>
    <w:rsid w:val="00926BEC"/>
    <w:rsid w:val="0092781F"/>
    <w:rsid w:val="00927998"/>
    <w:rsid w:val="009279F2"/>
    <w:rsid w:val="009304BE"/>
    <w:rsid w:val="00930556"/>
    <w:rsid w:val="0093057E"/>
    <w:rsid w:val="00930D11"/>
    <w:rsid w:val="00930F65"/>
    <w:rsid w:val="00931766"/>
    <w:rsid w:val="009319AF"/>
    <w:rsid w:val="009323A3"/>
    <w:rsid w:val="00932530"/>
    <w:rsid w:val="009326E1"/>
    <w:rsid w:val="00932B3D"/>
    <w:rsid w:val="00933293"/>
    <w:rsid w:val="00933550"/>
    <w:rsid w:val="00933825"/>
    <w:rsid w:val="00933DA4"/>
    <w:rsid w:val="0093415A"/>
    <w:rsid w:val="0093445D"/>
    <w:rsid w:val="00934706"/>
    <w:rsid w:val="009347A8"/>
    <w:rsid w:val="0093527C"/>
    <w:rsid w:val="00935343"/>
    <w:rsid w:val="00936157"/>
    <w:rsid w:val="0093634D"/>
    <w:rsid w:val="0093637C"/>
    <w:rsid w:val="009366BB"/>
    <w:rsid w:val="009367D0"/>
    <w:rsid w:val="0093780D"/>
    <w:rsid w:val="00937A7A"/>
    <w:rsid w:val="00940A8B"/>
    <w:rsid w:val="00941789"/>
    <w:rsid w:val="00941A73"/>
    <w:rsid w:val="00941B55"/>
    <w:rsid w:val="00941F04"/>
    <w:rsid w:val="009422FA"/>
    <w:rsid w:val="009424BB"/>
    <w:rsid w:val="009429B8"/>
    <w:rsid w:val="00942E1C"/>
    <w:rsid w:val="00943186"/>
    <w:rsid w:val="00943547"/>
    <w:rsid w:val="009436D3"/>
    <w:rsid w:val="00943E02"/>
    <w:rsid w:val="009450BA"/>
    <w:rsid w:val="0094533D"/>
    <w:rsid w:val="0094614D"/>
    <w:rsid w:val="009465F9"/>
    <w:rsid w:val="00946848"/>
    <w:rsid w:val="00946AED"/>
    <w:rsid w:val="0094765D"/>
    <w:rsid w:val="0095038C"/>
    <w:rsid w:val="009508F1"/>
    <w:rsid w:val="00950DA0"/>
    <w:rsid w:val="0095106B"/>
    <w:rsid w:val="00951347"/>
    <w:rsid w:val="009513A8"/>
    <w:rsid w:val="0095166B"/>
    <w:rsid w:val="009521D6"/>
    <w:rsid w:val="0095259A"/>
    <w:rsid w:val="009528D3"/>
    <w:rsid w:val="00953837"/>
    <w:rsid w:val="009542B8"/>
    <w:rsid w:val="00954555"/>
    <w:rsid w:val="00954C4C"/>
    <w:rsid w:val="00954ED8"/>
    <w:rsid w:val="009559B8"/>
    <w:rsid w:val="00955A7D"/>
    <w:rsid w:val="00955FF8"/>
    <w:rsid w:val="009568DD"/>
    <w:rsid w:val="009569F4"/>
    <w:rsid w:val="00956C42"/>
    <w:rsid w:val="0095716E"/>
    <w:rsid w:val="009579D2"/>
    <w:rsid w:val="00957BC2"/>
    <w:rsid w:val="00957C9B"/>
    <w:rsid w:val="00957DBD"/>
    <w:rsid w:val="0096049C"/>
    <w:rsid w:val="00960740"/>
    <w:rsid w:val="00960F58"/>
    <w:rsid w:val="009618EC"/>
    <w:rsid w:val="009625EA"/>
    <w:rsid w:val="00962C94"/>
    <w:rsid w:val="009633B7"/>
    <w:rsid w:val="009634D2"/>
    <w:rsid w:val="00963C1D"/>
    <w:rsid w:val="00963C9B"/>
    <w:rsid w:val="00964645"/>
    <w:rsid w:val="00964679"/>
    <w:rsid w:val="009646E4"/>
    <w:rsid w:val="00964BFF"/>
    <w:rsid w:val="009652CE"/>
    <w:rsid w:val="00965460"/>
    <w:rsid w:val="009655B7"/>
    <w:rsid w:val="00966507"/>
    <w:rsid w:val="00966ACD"/>
    <w:rsid w:val="00966B0C"/>
    <w:rsid w:val="00966D36"/>
    <w:rsid w:val="00966E1E"/>
    <w:rsid w:val="009672C6"/>
    <w:rsid w:val="00967527"/>
    <w:rsid w:val="009679D6"/>
    <w:rsid w:val="00967A5F"/>
    <w:rsid w:val="00967AB4"/>
    <w:rsid w:val="00967C3C"/>
    <w:rsid w:val="00970685"/>
    <w:rsid w:val="00970A09"/>
    <w:rsid w:val="00970B8F"/>
    <w:rsid w:val="00971224"/>
    <w:rsid w:val="00971628"/>
    <w:rsid w:val="00971B63"/>
    <w:rsid w:val="00971CEA"/>
    <w:rsid w:val="00971ED0"/>
    <w:rsid w:val="00972172"/>
    <w:rsid w:val="009722B8"/>
    <w:rsid w:val="009725AF"/>
    <w:rsid w:val="00972BF3"/>
    <w:rsid w:val="00973374"/>
    <w:rsid w:val="00973DE8"/>
    <w:rsid w:val="009747A8"/>
    <w:rsid w:val="00974F80"/>
    <w:rsid w:val="00975235"/>
    <w:rsid w:val="00976978"/>
    <w:rsid w:val="00976B89"/>
    <w:rsid w:val="00976F3B"/>
    <w:rsid w:val="00977619"/>
    <w:rsid w:val="00977B5C"/>
    <w:rsid w:val="00980465"/>
    <w:rsid w:val="00980B7C"/>
    <w:rsid w:val="00981B9C"/>
    <w:rsid w:val="00981DBE"/>
    <w:rsid w:val="00982076"/>
    <w:rsid w:val="0098221C"/>
    <w:rsid w:val="00982379"/>
    <w:rsid w:val="009823B1"/>
    <w:rsid w:val="00982681"/>
    <w:rsid w:val="0098273C"/>
    <w:rsid w:val="00982B1E"/>
    <w:rsid w:val="009830A4"/>
    <w:rsid w:val="00983880"/>
    <w:rsid w:val="009839EE"/>
    <w:rsid w:val="00983B53"/>
    <w:rsid w:val="00983FDB"/>
    <w:rsid w:val="00984585"/>
    <w:rsid w:val="00984762"/>
    <w:rsid w:val="00984A89"/>
    <w:rsid w:val="009851D3"/>
    <w:rsid w:val="0098597E"/>
    <w:rsid w:val="00985F08"/>
    <w:rsid w:val="00985F77"/>
    <w:rsid w:val="00985F9D"/>
    <w:rsid w:val="00985FE5"/>
    <w:rsid w:val="00986E83"/>
    <w:rsid w:val="00990122"/>
    <w:rsid w:val="00990BCA"/>
    <w:rsid w:val="00990D3F"/>
    <w:rsid w:val="00991599"/>
    <w:rsid w:val="00991654"/>
    <w:rsid w:val="00991656"/>
    <w:rsid w:val="00991A42"/>
    <w:rsid w:val="0099209C"/>
    <w:rsid w:val="0099288D"/>
    <w:rsid w:val="00992AC6"/>
    <w:rsid w:val="0099306D"/>
    <w:rsid w:val="0099333A"/>
    <w:rsid w:val="009933A7"/>
    <w:rsid w:val="0099347B"/>
    <w:rsid w:val="00994CD7"/>
    <w:rsid w:val="00994DBF"/>
    <w:rsid w:val="0099505C"/>
    <w:rsid w:val="009957A4"/>
    <w:rsid w:val="00995B1D"/>
    <w:rsid w:val="00995BA3"/>
    <w:rsid w:val="00995D07"/>
    <w:rsid w:val="00996306"/>
    <w:rsid w:val="00996492"/>
    <w:rsid w:val="009965DC"/>
    <w:rsid w:val="0099660B"/>
    <w:rsid w:val="0099759F"/>
    <w:rsid w:val="00997C4C"/>
    <w:rsid w:val="009A053C"/>
    <w:rsid w:val="009A09FC"/>
    <w:rsid w:val="009A0B4C"/>
    <w:rsid w:val="009A0D83"/>
    <w:rsid w:val="009A12C8"/>
    <w:rsid w:val="009A1AA0"/>
    <w:rsid w:val="009A1B24"/>
    <w:rsid w:val="009A1E48"/>
    <w:rsid w:val="009A1E9C"/>
    <w:rsid w:val="009A218A"/>
    <w:rsid w:val="009A242B"/>
    <w:rsid w:val="009A24ED"/>
    <w:rsid w:val="009A2B78"/>
    <w:rsid w:val="009A380C"/>
    <w:rsid w:val="009A3C37"/>
    <w:rsid w:val="009A4804"/>
    <w:rsid w:val="009A4A86"/>
    <w:rsid w:val="009A4DBD"/>
    <w:rsid w:val="009A61DC"/>
    <w:rsid w:val="009A69C0"/>
    <w:rsid w:val="009A6AA3"/>
    <w:rsid w:val="009A7558"/>
    <w:rsid w:val="009A790B"/>
    <w:rsid w:val="009A7B64"/>
    <w:rsid w:val="009A7D2D"/>
    <w:rsid w:val="009A7E40"/>
    <w:rsid w:val="009A7ECF"/>
    <w:rsid w:val="009B0047"/>
    <w:rsid w:val="009B0102"/>
    <w:rsid w:val="009B03BE"/>
    <w:rsid w:val="009B0466"/>
    <w:rsid w:val="009B0726"/>
    <w:rsid w:val="009B0E2D"/>
    <w:rsid w:val="009B0EC3"/>
    <w:rsid w:val="009B1749"/>
    <w:rsid w:val="009B1D7C"/>
    <w:rsid w:val="009B2050"/>
    <w:rsid w:val="009B2462"/>
    <w:rsid w:val="009B269B"/>
    <w:rsid w:val="009B3824"/>
    <w:rsid w:val="009B42AD"/>
    <w:rsid w:val="009B43BE"/>
    <w:rsid w:val="009B464E"/>
    <w:rsid w:val="009B50FC"/>
    <w:rsid w:val="009B5126"/>
    <w:rsid w:val="009B5B0E"/>
    <w:rsid w:val="009B5B1B"/>
    <w:rsid w:val="009B626F"/>
    <w:rsid w:val="009B652D"/>
    <w:rsid w:val="009B6AEA"/>
    <w:rsid w:val="009B6FDB"/>
    <w:rsid w:val="009B7373"/>
    <w:rsid w:val="009B73B3"/>
    <w:rsid w:val="009B74D5"/>
    <w:rsid w:val="009B7857"/>
    <w:rsid w:val="009C0B93"/>
    <w:rsid w:val="009C1F04"/>
    <w:rsid w:val="009C21C2"/>
    <w:rsid w:val="009C21F4"/>
    <w:rsid w:val="009C31A2"/>
    <w:rsid w:val="009C33A2"/>
    <w:rsid w:val="009C4B9C"/>
    <w:rsid w:val="009C58EC"/>
    <w:rsid w:val="009C5C25"/>
    <w:rsid w:val="009C5DB2"/>
    <w:rsid w:val="009C608C"/>
    <w:rsid w:val="009C63C6"/>
    <w:rsid w:val="009C6487"/>
    <w:rsid w:val="009C6822"/>
    <w:rsid w:val="009C6E0B"/>
    <w:rsid w:val="009C75B7"/>
    <w:rsid w:val="009C75F3"/>
    <w:rsid w:val="009C76CB"/>
    <w:rsid w:val="009C7CCC"/>
    <w:rsid w:val="009D08BD"/>
    <w:rsid w:val="009D0AE8"/>
    <w:rsid w:val="009D118C"/>
    <w:rsid w:val="009D14B2"/>
    <w:rsid w:val="009D1593"/>
    <w:rsid w:val="009D1A33"/>
    <w:rsid w:val="009D1EAE"/>
    <w:rsid w:val="009D29A7"/>
    <w:rsid w:val="009D2D70"/>
    <w:rsid w:val="009D2DA3"/>
    <w:rsid w:val="009D3F6A"/>
    <w:rsid w:val="009D3FEE"/>
    <w:rsid w:val="009D405F"/>
    <w:rsid w:val="009D4CEA"/>
    <w:rsid w:val="009D5918"/>
    <w:rsid w:val="009D5B83"/>
    <w:rsid w:val="009D5D5C"/>
    <w:rsid w:val="009D66DB"/>
    <w:rsid w:val="009D6925"/>
    <w:rsid w:val="009D6D8D"/>
    <w:rsid w:val="009D6F6E"/>
    <w:rsid w:val="009D6FF4"/>
    <w:rsid w:val="009D7016"/>
    <w:rsid w:val="009D79B0"/>
    <w:rsid w:val="009E056D"/>
    <w:rsid w:val="009E0AD6"/>
    <w:rsid w:val="009E0DBA"/>
    <w:rsid w:val="009E11E3"/>
    <w:rsid w:val="009E18E3"/>
    <w:rsid w:val="009E1E30"/>
    <w:rsid w:val="009E1EF7"/>
    <w:rsid w:val="009E2C71"/>
    <w:rsid w:val="009E3876"/>
    <w:rsid w:val="009E391A"/>
    <w:rsid w:val="009E3AD1"/>
    <w:rsid w:val="009E3AE6"/>
    <w:rsid w:val="009E3F07"/>
    <w:rsid w:val="009E42CB"/>
    <w:rsid w:val="009E4312"/>
    <w:rsid w:val="009E439E"/>
    <w:rsid w:val="009E45F0"/>
    <w:rsid w:val="009E4650"/>
    <w:rsid w:val="009E5C2F"/>
    <w:rsid w:val="009E6057"/>
    <w:rsid w:val="009E62E7"/>
    <w:rsid w:val="009E63E0"/>
    <w:rsid w:val="009E66A4"/>
    <w:rsid w:val="009E6773"/>
    <w:rsid w:val="009E68FC"/>
    <w:rsid w:val="009E690A"/>
    <w:rsid w:val="009E6DCA"/>
    <w:rsid w:val="009E6E8A"/>
    <w:rsid w:val="009E6F30"/>
    <w:rsid w:val="009E73CB"/>
    <w:rsid w:val="009E7A25"/>
    <w:rsid w:val="009E7F6C"/>
    <w:rsid w:val="009F05F1"/>
    <w:rsid w:val="009F076D"/>
    <w:rsid w:val="009F07B5"/>
    <w:rsid w:val="009F12BE"/>
    <w:rsid w:val="009F1B58"/>
    <w:rsid w:val="009F2836"/>
    <w:rsid w:val="009F285C"/>
    <w:rsid w:val="009F292C"/>
    <w:rsid w:val="009F2CA2"/>
    <w:rsid w:val="009F3860"/>
    <w:rsid w:val="009F3CC8"/>
    <w:rsid w:val="009F3E1C"/>
    <w:rsid w:val="009F4AC9"/>
    <w:rsid w:val="009F5136"/>
    <w:rsid w:val="009F5884"/>
    <w:rsid w:val="009F5DE9"/>
    <w:rsid w:val="009F64D5"/>
    <w:rsid w:val="009F682A"/>
    <w:rsid w:val="009F7010"/>
    <w:rsid w:val="009F73D0"/>
    <w:rsid w:val="009F76B0"/>
    <w:rsid w:val="00A00245"/>
    <w:rsid w:val="00A00340"/>
    <w:rsid w:val="00A0077B"/>
    <w:rsid w:val="00A00AAF"/>
    <w:rsid w:val="00A0117D"/>
    <w:rsid w:val="00A015FF"/>
    <w:rsid w:val="00A016FE"/>
    <w:rsid w:val="00A022A8"/>
    <w:rsid w:val="00A02498"/>
    <w:rsid w:val="00A034A3"/>
    <w:rsid w:val="00A03586"/>
    <w:rsid w:val="00A035E1"/>
    <w:rsid w:val="00A03873"/>
    <w:rsid w:val="00A03BFE"/>
    <w:rsid w:val="00A03FA4"/>
    <w:rsid w:val="00A03FC9"/>
    <w:rsid w:val="00A04BFC"/>
    <w:rsid w:val="00A0508A"/>
    <w:rsid w:val="00A050E5"/>
    <w:rsid w:val="00A05B2B"/>
    <w:rsid w:val="00A05B56"/>
    <w:rsid w:val="00A05E5F"/>
    <w:rsid w:val="00A05FB8"/>
    <w:rsid w:val="00A0645C"/>
    <w:rsid w:val="00A067F1"/>
    <w:rsid w:val="00A069F4"/>
    <w:rsid w:val="00A07257"/>
    <w:rsid w:val="00A073DC"/>
    <w:rsid w:val="00A07C52"/>
    <w:rsid w:val="00A07D7F"/>
    <w:rsid w:val="00A07F41"/>
    <w:rsid w:val="00A1014A"/>
    <w:rsid w:val="00A1032A"/>
    <w:rsid w:val="00A108DF"/>
    <w:rsid w:val="00A116EB"/>
    <w:rsid w:val="00A11A1C"/>
    <w:rsid w:val="00A11D35"/>
    <w:rsid w:val="00A129B9"/>
    <w:rsid w:val="00A12C03"/>
    <w:rsid w:val="00A12CE1"/>
    <w:rsid w:val="00A12F35"/>
    <w:rsid w:val="00A1376C"/>
    <w:rsid w:val="00A137DA"/>
    <w:rsid w:val="00A13D8C"/>
    <w:rsid w:val="00A1471F"/>
    <w:rsid w:val="00A14E2A"/>
    <w:rsid w:val="00A1523D"/>
    <w:rsid w:val="00A15423"/>
    <w:rsid w:val="00A15473"/>
    <w:rsid w:val="00A156BD"/>
    <w:rsid w:val="00A16429"/>
    <w:rsid w:val="00A164AB"/>
    <w:rsid w:val="00A16E3D"/>
    <w:rsid w:val="00A16E9F"/>
    <w:rsid w:val="00A17E22"/>
    <w:rsid w:val="00A20178"/>
    <w:rsid w:val="00A20800"/>
    <w:rsid w:val="00A2172C"/>
    <w:rsid w:val="00A21AE2"/>
    <w:rsid w:val="00A21BED"/>
    <w:rsid w:val="00A220D3"/>
    <w:rsid w:val="00A22858"/>
    <w:rsid w:val="00A236D3"/>
    <w:rsid w:val="00A237D1"/>
    <w:rsid w:val="00A23A9D"/>
    <w:rsid w:val="00A23AB3"/>
    <w:rsid w:val="00A23FFB"/>
    <w:rsid w:val="00A241B6"/>
    <w:rsid w:val="00A24334"/>
    <w:rsid w:val="00A244A0"/>
    <w:rsid w:val="00A24970"/>
    <w:rsid w:val="00A25081"/>
    <w:rsid w:val="00A27542"/>
    <w:rsid w:val="00A2766C"/>
    <w:rsid w:val="00A27A61"/>
    <w:rsid w:val="00A27B6A"/>
    <w:rsid w:val="00A27EA2"/>
    <w:rsid w:val="00A3082A"/>
    <w:rsid w:val="00A30B0D"/>
    <w:rsid w:val="00A30C09"/>
    <w:rsid w:val="00A30C2C"/>
    <w:rsid w:val="00A30DED"/>
    <w:rsid w:val="00A310C5"/>
    <w:rsid w:val="00A31341"/>
    <w:rsid w:val="00A320CD"/>
    <w:rsid w:val="00A32333"/>
    <w:rsid w:val="00A327D8"/>
    <w:rsid w:val="00A33A10"/>
    <w:rsid w:val="00A346F1"/>
    <w:rsid w:val="00A34D3F"/>
    <w:rsid w:val="00A3524E"/>
    <w:rsid w:val="00A35290"/>
    <w:rsid w:val="00A35D15"/>
    <w:rsid w:val="00A3617A"/>
    <w:rsid w:val="00A361DF"/>
    <w:rsid w:val="00A3645E"/>
    <w:rsid w:val="00A36FA7"/>
    <w:rsid w:val="00A37518"/>
    <w:rsid w:val="00A37664"/>
    <w:rsid w:val="00A400F6"/>
    <w:rsid w:val="00A40B00"/>
    <w:rsid w:val="00A41557"/>
    <w:rsid w:val="00A41957"/>
    <w:rsid w:val="00A41A3F"/>
    <w:rsid w:val="00A41AF9"/>
    <w:rsid w:val="00A42AFE"/>
    <w:rsid w:val="00A42EF0"/>
    <w:rsid w:val="00A43180"/>
    <w:rsid w:val="00A43614"/>
    <w:rsid w:val="00A436FB"/>
    <w:rsid w:val="00A4371A"/>
    <w:rsid w:val="00A43B7F"/>
    <w:rsid w:val="00A44533"/>
    <w:rsid w:val="00A44B57"/>
    <w:rsid w:val="00A44EC4"/>
    <w:rsid w:val="00A44F1D"/>
    <w:rsid w:val="00A451D0"/>
    <w:rsid w:val="00A452ED"/>
    <w:rsid w:val="00A4557A"/>
    <w:rsid w:val="00A45790"/>
    <w:rsid w:val="00A459A3"/>
    <w:rsid w:val="00A45D4B"/>
    <w:rsid w:val="00A465A3"/>
    <w:rsid w:val="00A469C7"/>
    <w:rsid w:val="00A469D7"/>
    <w:rsid w:val="00A47630"/>
    <w:rsid w:val="00A47A07"/>
    <w:rsid w:val="00A501C3"/>
    <w:rsid w:val="00A512C9"/>
    <w:rsid w:val="00A51583"/>
    <w:rsid w:val="00A51ED8"/>
    <w:rsid w:val="00A51FB3"/>
    <w:rsid w:val="00A51FE4"/>
    <w:rsid w:val="00A5262F"/>
    <w:rsid w:val="00A52A0D"/>
    <w:rsid w:val="00A52A32"/>
    <w:rsid w:val="00A52DAA"/>
    <w:rsid w:val="00A53468"/>
    <w:rsid w:val="00A5373B"/>
    <w:rsid w:val="00A53C08"/>
    <w:rsid w:val="00A53CD0"/>
    <w:rsid w:val="00A5411F"/>
    <w:rsid w:val="00A54161"/>
    <w:rsid w:val="00A5437D"/>
    <w:rsid w:val="00A5476D"/>
    <w:rsid w:val="00A5477F"/>
    <w:rsid w:val="00A54EB5"/>
    <w:rsid w:val="00A5522D"/>
    <w:rsid w:val="00A55494"/>
    <w:rsid w:val="00A555FC"/>
    <w:rsid w:val="00A5588E"/>
    <w:rsid w:val="00A560AE"/>
    <w:rsid w:val="00A56204"/>
    <w:rsid w:val="00A56509"/>
    <w:rsid w:val="00A57002"/>
    <w:rsid w:val="00A576BF"/>
    <w:rsid w:val="00A57C90"/>
    <w:rsid w:val="00A60E56"/>
    <w:rsid w:val="00A61975"/>
    <w:rsid w:val="00A62377"/>
    <w:rsid w:val="00A64099"/>
    <w:rsid w:val="00A6439F"/>
    <w:rsid w:val="00A644CE"/>
    <w:rsid w:val="00A6516A"/>
    <w:rsid w:val="00A66165"/>
    <w:rsid w:val="00A66665"/>
    <w:rsid w:val="00A67C8B"/>
    <w:rsid w:val="00A67D4C"/>
    <w:rsid w:val="00A67D5E"/>
    <w:rsid w:val="00A67F01"/>
    <w:rsid w:val="00A70273"/>
    <w:rsid w:val="00A70B9F"/>
    <w:rsid w:val="00A70D93"/>
    <w:rsid w:val="00A712F3"/>
    <w:rsid w:val="00A713B0"/>
    <w:rsid w:val="00A714E9"/>
    <w:rsid w:val="00A7164B"/>
    <w:rsid w:val="00A71900"/>
    <w:rsid w:val="00A71F8A"/>
    <w:rsid w:val="00A72DA4"/>
    <w:rsid w:val="00A73496"/>
    <w:rsid w:val="00A73E51"/>
    <w:rsid w:val="00A74E5E"/>
    <w:rsid w:val="00A753AB"/>
    <w:rsid w:val="00A753ED"/>
    <w:rsid w:val="00A7594D"/>
    <w:rsid w:val="00A75AD1"/>
    <w:rsid w:val="00A75CF5"/>
    <w:rsid w:val="00A75E98"/>
    <w:rsid w:val="00A76611"/>
    <w:rsid w:val="00A76830"/>
    <w:rsid w:val="00A7779D"/>
    <w:rsid w:val="00A77ACD"/>
    <w:rsid w:val="00A77B7F"/>
    <w:rsid w:val="00A80A19"/>
    <w:rsid w:val="00A814A4"/>
    <w:rsid w:val="00A815E1"/>
    <w:rsid w:val="00A817BE"/>
    <w:rsid w:val="00A822AA"/>
    <w:rsid w:val="00A822BD"/>
    <w:rsid w:val="00A822DD"/>
    <w:rsid w:val="00A82447"/>
    <w:rsid w:val="00A8274E"/>
    <w:rsid w:val="00A83B42"/>
    <w:rsid w:val="00A84EA9"/>
    <w:rsid w:val="00A8529B"/>
    <w:rsid w:val="00A858F8"/>
    <w:rsid w:val="00A859E8"/>
    <w:rsid w:val="00A861D7"/>
    <w:rsid w:val="00A8677F"/>
    <w:rsid w:val="00A867E7"/>
    <w:rsid w:val="00A868B8"/>
    <w:rsid w:val="00A8735C"/>
    <w:rsid w:val="00A8758F"/>
    <w:rsid w:val="00A875E9"/>
    <w:rsid w:val="00A877F3"/>
    <w:rsid w:val="00A87DD9"/>
    <w:rsid w:val="00A87F36"/>
    <w:rsid w:val="00A90B6F"/>
    <w:rsid w:val="00A91254"/>
    <w:rsid w:val="00A912D3"/>
    <w:rsid w:val="00A91671"/>
    <w:rsid w:val="00A917CE"/>
    <w:rsid w:val="00A91E8F"/>
    <w:rsid w:val="00A920AB"/>
    <w:rsid w:val="00A9235D"/>
    <w:rsid w:val="00A92A55"/>
    <w:rsid w:val="00A943BB"/>
    <w:rsid w:val="00A9488B"/>
    <w:rsid w:val="00A94B69"/>
    <w:rsid w:val="00A94C0E"/>
    <w:rsid w:val="00A94CCF"/>
    <w:rsid w:val="00A94FDB"/>
    <w:rsid w:val="00A95237"/>
    <w:rsid w:val="00A9575E"/>
    <w:rsid w:val="00A96ED5"/>
    <w:rsid w:val="00A97473"/>
    <w:rsid w:val="00A97593"/>
    <w:rsid w:val="00AA003C"/>
    <w:rsid w:val="00AA0D07"/>
    <w:rsid w:val="00AA1511"/>
    <w:rsid w:val="00AA18AF"/>
    <w:rsid w:val="00AA1F5D"/>
    <w:rsid w:val="00AA2150"/>
    <w:rsid w:val="00AA3286"/>
    <w:rsid w:val="00AA3323"/>
    <w:rsid w:val="00AA34F9"/>
    <w:rsid w:val="00AA3CF9"/>
    <w:rsid w:val="00AA3EE5"/>
    <w:rsid w:val="00AA4139"/>
    <w:rsid w:val="00AA4CF5"/>
    <w:rsid w:val="00AA515C"/>
    <w:rsid w:val="00AA5300"/>
    <w:rsid w:val="00AA55CA"/>
    <w:rsid w:val="00AA569C"/>
    <w:rsid w:val="00AA580F"/>
    <w:rsid w:val="00AA5AFD"/>
    <w:rsid w:val="00AA5F96"/>
    <w:rsid w:val="00AA6C37"/>
    <w:rsid w:val="00AA7C41"/>
    <w:rsid w:val="00AB00CB"/>
    <w:rsid w:val="00AB05E9"/>
    <w:rsid w:val="00AB0826"/>
    <w:rsid w:val="00AB0830"/>
    <w:rsid w:val="00AB094C"/>
    <w:rsid w:val="00AB0E0E"/>
    <w:rsid w:val="00AB0EE8"/>
    <w:rsid w:val="00AB15A2"/>
    <w:rsid w:val="00AB1C23"/>
    <w:rsid w:val="00AB1DEC"/>
    <w:rsid w:val="00AB2246"/>
    <w:rsid w:val="00AB2408"/>
    <w:rsid w:val="00AB2808"/>
    <w:rsid w:val="00AB3215"/>
    <w:rsid w:val="00AB3D02"/>
    <w:rsid w:val="00AB3E60"/>
    <w:rsid w:val="00AB4602"/>
    <w:rsid w:val="00AB4905"/>
    <w:rsid w:val="00AB4D68"/>
    <w:rsid w:val="00AB5FB1"/>
    <w:rsid w:val="00AB602F"/>
    <w:rsid w:val="00AB6639"/>
    <w:rsid w:val="00AB693E"/>
    <w:rsid w:val="00AB73DA"/>
    <w:rsid w:val="00AC0488"/>
    <w:rsid w:val="00AC0F7F"/>
    <w:rsid w:val="00AC0F9B"/>
    <w:rsid w:val="00AC10C4"/>
    <w:rsid w:val="00AC1138"/>
    <w:rsid w:val="00AC124D"/>
    <w:rsid w:val="00AC1B24"/>
    <w:rsid w:val="00AC1E8E"/>
    <w:rsid w:val="00AC21F4"/>
    <w:rsid w:val="00AC2427"/>
    <w:rsid w:val="00AC2B6E"/>
    <w:rsid w:val="00AC2CAB"/>
    <w:rsid w:val="00AC31ED"/>
    <w:rsid w:val="00AC3875"/>
    <w:rsid w:val="00AC3DB2"/>
    <w:rsid w:val="00AC4008"/>
    <w:rsid w:val="00AC40BA"/>
    <w:rsid w:val="00AC41B7"/>
    <w:rsid w:val="00AC4466"/>
    <w:rsid w:val="00AC469C"/>
    <w:rsid w:val="00AC4740"/>
    <w:rsid w:val="00AC4908"/>
    <w:rsid w:val="00AC4C01"/>
    <w:rsid w:val="00AC58FC"/>
    <w:rsid w:val="00AC5ACD"/>
    <w:rsid w:val="00AC6475"/>
    <w:rsid w:val="00AC6594"/>
    <w:rsid w:val="00AC6B75"/>
    <w:rsid w:val="00AC79A4"/>
    <w:rsid w:val="00AC7D40"/>
    <w:rsid w:val="00AD0539"/>
    <w:rsid w:val="00AD0896"/>
    <w:rsid w:val="00AD0AEC"/>
    <w:rsid w:val="00AD0E4D"/>
    <w:rsid w:val="00AD0F1F"/>
    <w:rsid w:val="00AD16AE"/>
    <w:rsid w:val="00AD191B"/>
    <w:rsid w:val="00AD2127"/>
    <w:rsid w:val="00AD26CA"/>
    <w:rsid w:val="00AD2A26"/>
    <w:rsid w:val="00AD2BC9"/>
    <w:rsid w:val="00AD314E"/>
    <w:rsid w:val="00AD35F6"/>
    <w:rsid w:val="00AD3C81"/>
    <w:rsid w:val="00AD4C59"/>
    <w:rsid w:val="00AD56E6"/>
    <w:rsid w:val="00AD58B7"/>
    <w:rsid w:val="00AD5A51"/>
    <w:rsid w:val="00AD5AE9"/>
    <w:rsid w:val="00AD61A3"/>
    <w:rsid w:val="00AD63F5"/>
    <w:rsid w:val="00AD65BB"/>
    <w:rsid w:val="00AD69F2"/>
    <w:rsid w:val="00AD7A23"/>
    <w:rsid w:val="00AD7BA8"/>
    <w:rsid w:val="00AD7C5F"/>
    <w:rsid w:val="00AE04F6"/>
    <w:rsid w:val="00AE1723"/>
    <w:rsid w:val="00AE1BC8"/>
    <w:rsid w:val="00AE1C32"/>
    <w:rsid w:val="00AE1DD3"/>
    <w:rsid w:val="00AE20F6"/>
    <w:rsid w:val="00AE2102"/>
    <w:rsid w:val="00AE2133"/>
    <w:rsid w:val="00AE227E"/>
    <w:rsid w:val="00AE2667"/>
    <w:rsid w:val="00AE313D"/>
    <w:rsid w:val="00AE340D"/>
    <w:rsid w:val="00AE3F02"/>
    <w:rsid w:val="00AE3FE5"/>
    <w:rsid w:val="00AE4395"/>
    <w:rsid w:val="00AE53BC"/>
    <w:rsid w:val="00AE6203"/>
    <w:rsid w:val="00AE6579"/>
    <w:rsid w:val="00AE6AD0"/>
    <w:rsid w:val="00AE7B75"/>
    <w:rsid w:val="00AF00A5"/>
    <w:rsid w:val="00AF013E"/>
    <w:rsid w:val="00AF05F6"/>
    <w:rsid w:val="00AF0B53"/>
    <w:rsid w:val="00AF0D41"/>
    <w:rsid w:val="00AF12C1"/>
    <w:rsid w:val="00AF14F6"/>
    <w:rsid w:val="00AF17D7"/>
    <w:rsid w:val="00AF1A7D"/>
    <w:rsid w:val="00AF247E"/>
    <w:rsid w:val="00AF2D32"/>
    <w:rsid w:val="00AF3183"/>
    <w:rsid w:val="00AF32BC"/>
    <w:rsid w:val="00AF3477"/>
    <w:rsid w:val="00AF3C0F"/>
    <w:rsid w:val="00AF3DCA"/>
    <w:rsid w:val="00AF422A"/>
    <w:rsid w:val="00AF4DC1"/>
    <w:rsid w:val="00AF58A8"/>
    <w:rsid w:val="00AF5E31"/>
    <w:rsid w:val="00AF60C4"/>
    <w:rsid w:val="00AF62FA"/>
    <w:rsid w:val="00AF658E"/>
    <w:rsid w:val="00AF69BF"/>
    <w:rsid w:val="00AF6E23"/>
    <w:rsid w:val="00AF6E38"/>
    <w:rsid w:val="00AF7156"/>
    <w:rsid w:val="00B005E9"/>
    <w:rsid w:val="00B00EAE"/>
    <w:rsid w:val="00B010C9"/>
    <w:rsid w:val="00B010D4"/>
    <w:rsid w:val="00B016F2"/>
    <w:rsid w:val="00B01CEA"/>
    <w:rsid w:val="00B02D9E"/>
    <w:rsid w:val="00B03653"/>
    <w:rsid w:val="00B03966"/>
    <w:rsid w:val="00B03A14"/>
    <w:rsid w:val="00B03E3A"/>
    <w:rsid w:val="00B04333"/>
    <w:rsid w:val="00B04C8D"/>
    <w:rsid w:val="00B04D76"/>
    <w:rsid w:val="00B05158"/>
    <w:rsid w:val="00B06451"/>
    <w:rsid w:val="00B06E9F"/>
    <w:rsid w:val="00B0770D"/>
    <w:rsid w:val="00B07A37"/>
    <w:rsid w:val="00B10639"/>
    <w:rsid w:val="00B109CB"/>
    <w:rsid w:val="00B10F98"/>
    <w:rsid w:val="00B111D1"/>
    <w:rsid w:val="00B1188F"/>
    <w:rsid w:val="00B11C67"/>
    <w:rsid w:val="00B12099"/>
    <w:rsid w:val="00B1244B"/>
    <w:rsid w:val="00B125D6"/>
    <w:rsid w:val="00B127D0"/>
    <w:rsid w:val="00B1357D"/>
    <w:rsid w:val="00B13924"/>
    <w:rsid w:val="00B13BBC"/>
    <w:rsid w:val="00B14204"/>
    <w:rsid w:val="00B14A8A"/>
    <w:rsid w:val="00B14CA4"/>
    <w:rsid w:val="00B14F3D"/>
    <w:rsid w:val="00B151F9"/>
    <w:rsid w:val="00B16555"/>
    <w:rsid w:val="00B169A7"/>
    <w:rsid w:val="00B16A8E"/>
    <w:rsid w:val="00B16EA2"/>
    <w:rsid w:val="00B170CF"/>
    <w:rsid w:val="00B170F3"/>
    <w:rsid w:val="00B173CC"/>
    <w:rsid w:val="00B17F3F"/>
    <w:rsid w:val="00B17FA9"/>
    <w:rsid w:val="00B20133"/>
    <w:rsid w:val="00B20259"/>
    <w:rsid w:val="00B20641"/>
    <w:rsid w:val="00B20B47"/>
    <w:rsid w:val="00B20CC6"/>
    <w:rsid w:val="00B20E10"/>
    <w:rsid w:val="00B20E86"/>
    <w:rsid w:val="00B21040"/>
    <w:rsid w:val="00B21654"/>
    <w:rsid w:val="00B219C3"/>
    <w:rsid w:val="00B219E6"/>
    <w:rsid w:val="00B220C8"/>
    <w:rsid w:val="00B220D1"/>
    <w:rsid w:val="00B2261B"/>
    <w:rsid w:val="00B22AEA"/>
    <w:rsid w:val="00B232EC"/>
    <w:rsid w:val="00B239FA"/>
    <w:rsid w:val="00B24065"/>
    <w:rsid w:val="00B24123"/>
    <w:rsid w:val="00B24149"/>
    <w:rsid w:val="00B241F0"/>
    <w:rsid w:val="00B24430"/>
    <w:rsid w:val="00B24FDA"/>
    <w:rsid w:val="00B25257"/>
    <w:rsid w:val="00B2575E"/>
    <w:rsid w:val="00B25CF8"/>
    <w:rsid w:val="00B25F0B"/>
    <w:rsid w:val="00B2642F"/>
    <w:rsid w:val="00B2674E"/>
    <w:rsid w:val="00B26DEC"/>
    <w:rsid w:val="00B2714B"/>
    <w:rsid w:val="00B2717A"/>
    <w:rsid w:val="00B30D9F"/>
    <w:rsid w:val="00B3164A"/>
    <w:rsid w:val="00B31B99"/>
    <w:rsid w:val="00B32E3F"/>
    <w:rsid w:val="00B33252"/>
    <w:rsid w:val="00B33A7E"/>
    <w:rsid w:val="00B34111"/>
    <w:rsid w:val="00B347BC"/>
    <w:rsid w:val="00B34A0A"/>
    <w:rsid w:val="00B34DB2"/>
    <w:rsid w:val="00B352EC"/>
    <w:rsid w:val="00B35B51"/>
    <w:rsid w:val="00B360F6"/>
    <w:rsid w:val="00B3668D"/>
    <w:rsid w:val="00B366B8"/>
    <w:rsid w:val="00B375BE"/>
    <w:rsid w:val="00B37FEF"/>
    <w:rsid w:val="00B411AD"/>
    <w:rsid w:val="00B4213A"/>
    <w:rsid w:val="00B42B21"/>
    <w:rsid w:val="00B42D3D"/>
    <w:rsid w:val="00B43126"/>
    <w:rsid w:val="00B43192"/>
    <w:rsid w:val="00B43237"/>
    <w:rsid w:val="00B4372A"/>
    <w:rsid w:val="00B438E6"/>
    <w:rsid w:val="00B43B06"/>
    <w:rsid w:val="00B44042"/>
    <w:rsid w:val="00B44059"/>
    <w:rsid w:val="00B45445"/>
    <w:rsid w:val="00B458AA"/>
    <w:rsid w:val="00B45A9A"/>
    <w:rsid w:val="00B46A21"/>
    <w:rsid w:val="00B46B89"/>
    <w:rsid w:val="00B46ED8"/>
    <w:rsid w:val="00B46FDB"/>
    <w:rsid w:val="00B4796D"/>
    <w:rsid w:val="00B47C6C"/>
    <w:rsid w:val="00B47D26"/>
    <w:rsid w:val="00B50081"/>
    <w:rsid w:val="00B513DE"/>
    <w:rsid w:val="00B517AA"/>
    <w:rsid w:val="00B51BB2"/>
    <w:rsid w:val="00B520B0"/>
    <w:rsid w:val="00B52641"/>
    <w:rsid w:val="00B529F5"/>
    <w:rsid w:val="00B52CE2"/>
    <w:rsid w:val="00B52EDF"/>
    <w:rsid w:val="00B52F5B"/>
    <w:rsid w:val="00B5320F"/>
    <w:rsid w:val="00B5330D"/>
    <w:rsid w:val="00B537C9"/>
    <w:rsid w:val="00B53A0E"/>
    <w:rsid w:val="00B54301"/>
    <w:rsid w:val="00B5489E"/>
    <w:rsid w:val="00B54A1F"/>
    <w:rsid w:val="00B54B9C"/>
    <w:rsid w:val="00B55555"/>
    <w:rsid w:val="00B55625"/>
    <w:rsid w:val="00B557FA"/>
    <w:rsid w:val="00B56067"/>
    <w:rsid w:val="00B5676A"/>
    <w:rsid w:val="00B56CAD"/>
    <w:rsid w:val="00B56DF3"/>
    <w:rsid w:val="00B575F5"/>
    <w:rsid w:val="00B57A2A"/>
    <w:rsid w:val="00B57E86"/>
    <w:rsid w:val="00B600DB"/>
    <w:rsid w:val="00B6086E"/>
    <w:rsid w:val="00B608D2"/>
    <w:rsid w:val="00B617B9"/>
    <w:rsid w:val="00B62802"/>
    <w:rsid w:val="00B62BEA"/>
    <w:rsid w:val="00B62F18"/>
    <w:rsid w:val="00B6335B"/>
    <w:rsid w:val="00B6348D"/>
    <w:rsid w:val="00B63F00"/>
    <w:rsid w:val="00B63F75"/>
    <w:rsid w:val="00B64C44"/>
    <w:rsid w:val="00B65093"/>
    <w:rsid w:val="00B65B8A"/>
    <w:rsid w:val="00B65CEC"/>
    <w:rsid w:val="00B6634F"/>
    <w:rsid w:val="00B668E9"/>
    <w:rsid w:val="00B66AD2"/>
    <w:rsid w:val="00B6700F"/>
    <w:rsid w:val="00B670B5"/>
    <w:rsid w:val="00B674C0"/>
    <w:rsid w:val="00B70063"/>
    <w:rsid w:val="00B704B4"/>
    <w:rsid w:val="00B70777"/>
    <w:rsid w:val="00B70B60"/>
    <w:rsid w:val="00B70DC5"/>
    <w:rsid w:val="00B71074"/>
    <w:rsid w:val="00B714E6"/>
    <w:rsid w:val="00B71659"/>
    <w:rsid w:val="00B71661"/>
    <w:rsid w:val="00B72243"/>
    <w:rsid w:val="00B7247E"/>
    <w:rsid w:val="00B72992"/>
    <w:rsid w:val="00B72C6A"/>
    <w:rsid w:val="00B72DA5"/>
    <w:rsid w:val="00B738D0"/>
    <w:rsid w:val="00B73909"/>
    <w:rsid w:val="00B744D2"/>
    <w:rsid w:val="00B74528"/>
    <w:rsid w:val="00B746B0"/>
    <w:rsid w:val="00B74721"/>
    <w:rsid w:val="00B74952"/>
    <w:rsid w:val="00B74978"/>
    <w:rsid w:val="00B74BA9"/>
    <w:rsid w:val="00B74D05"/>
    <w:rsid w:val="00B75480"/>
    <w:rsid w:val="00B7566C"/>
    <w:rsid w:val="00B75BDD"/>
    <w:rsid w:val="00B768AC"/>
    <w:rsid w:val="00B76B96"/>
    <w:rsid w:val="00B77332"/>
    <w:rsid w:val="00B778CC"/>
    <w:rsid w:val="00B8053B"/>
    <w:rsid w:val="00B805A0"/>
    <w:rsid w:val="00B8061F"/>
    <w:rsid w:val="00B814ED"/>
    <w:rsid w:val="00B822C9"/>
    <w:rsid w:val="00B825ED"/>
    <w:rsid w:val="00B83616"/>
    <w:rsid w:val="00B8376A"/>
    <w:rsid w:val="00B83C60"/>
    <w:rsid w:val="00B8468C"/>
    <w:rsid w:val="00B84D77"/>
    <w:rsid w:val="00B85361"/>
    <w:rsid w:val="00B8539D"/>
    <w:rsid w:val="00B8549C"/>
    <w:rsid w:val="00B85606"/>
    <w:rsid w:val="00B858C6"/>
    <w:rsid w:val="00B85AC2"/>
    <w:rsid w:val="00B8679E"/>
    <w:rsid w:val="00B86D75"/>
    <w:rsid w:val="00B87091"/>
    <w:rsid w:val="00B872DC"/>
    <w:rsid w:val="00B87383"/>
    <w:rsid w:val="00B87B64"/>
    <w:rsid w:val="00B90015"/>
    <w:rsid w:val="00B9153A"/>
    <w:rsid w:val="00B91638"/>
    <w:rsid w:val="00B92041"/>
    <w:rsid w:val="00B9326D"/>
    <w:rsid w:val="00B9333E"/>
    <w:rsid w:val="00B93AB0"/>
    <w:rsid w:val="00B94055"/>
    <w:rsid w:val="00B957AC"/>
    <w:rsid w:val="00B95B8E"/>
    <w:rsid w:val="00B95C01"/>
    <w:rsid w:val="00B960DF"/>
    <w:rsid w:val="00B9614A"/>
    <w:rsid w:val="00B96429"/>
    <w:rsid w:val="00B96619"/>
    <w:rsid w:val="00B96B21"/>
    <w:rsid w:val="00B96B53"/>
    <w:rsid w:val="00B96BBB"/>
    <w:rsid w:val="00B96DEA"/>
    <w:rsid w:val="00B97E17"/>
    <w:rsid w:val="00BA0347"/>
    <w:rsid w:val="00BA0C20"/>
    <w:rsid w:val="00BA1263"/>
    <w:rsid w:val="00BA180A"/>
    <w:rsid w:val="00BA1F7A"/>
    <w:rsid w:val="00BA2094"/>
    <w:rsid w:val="00BA2385"/>
    <w:rsid w:val="00BA26CE"/>
    <w:rsid w:val="00BA2F71"/>
    <w:rsid w:val="00BA3B47"/>
    <w:rsid w:val="00BA3B53"/>
    <w:rsid w:val="00BA501B"/>
    <w:rsid w:val="00BA50AA"/>
    <w:rsid w:val="00BA52DD"/>
    <w:rsid w:val="00BA5F22"/>
    <w:rsid w:val="00BA60F7"/>
    <w:rsid w:val="00BA69F1"/>
    <w:rsid w:val="00BA6A6F"/>
    <w:rsid w:val="00BA6B4A"/>
    <w:rsid w:val="00BA6E7D"/>
    <w:rsid w:val="00BA7055"/>
    <w:rsid w:val="00BA7171"/>
    <w:rsid w:val="00BA7376"/>
    <w:rsid w:val="00BA746F"/>
    <w:rsid w:val="00BA7C0D"/>
    <w:rsid w:val="00BA7D13"/>
    <w:rsid w:val="00BB034F"/>
    <w:rsid w:val="00BB03F9"/>
    <w:rsid w:val="00BB052F"/>
    <w:rsid w:val="00BB0DE1"/>
    <w:rsid w:val="00BB0DE5"/>
    <w:rsid w:val="00BB1004"/>
    <w:rsid w:val="00BB191B"/>
    <w:rsid w:val="00BB1AC6"/>
    <w:rsid w:val="00BB208B"/>
    <w:rsid w:val="00BB24F1"/>
    <w:rsid w:val="00BB25F6"/>
    <w:rsid w:val="00BB3042"/>
    <w:rsid w:val="00BB31C0"/>
    <w:rsid w:val="00BB333B"/>
    <w:rsid w:val="00BB335D"/>
    <w:rsid w:val="00BB349A"/>
    <w:rsid w:val="00BB3AA4"/>
    <w:rsid w:val="00BB3DD8"/>
    <w:rsid w:val="00BB3FCC"/>
    <w:rsid w:val="00BB3FFC"/>
    <w:rsid w:val="00BB409C"/>
    <w:rsid w:val="00BB42FC"/>
    <w:rsid w:val="00BB443C"/>
    <w:rsid w:val="00BB47D0"/>
    <w:rsid w:val="00BB4BED"/>
    <w:rsid w:val="00BB5651"/>
    <w:rsid w:val="00BB56E7"/>
    <w:rsid w:val="00BB67CD"/>
    <w:rsid w:val="00BB682D"/>
    <w:rsid w:val="00BB6A2E"/>
    <w:rsid w:val="00BB6AD4"/>
    <w:rsid w:val="00BB7087"/>
    <w:rsid w:val="00BB748E"/>
    <w:rsid w:val="00BB7552"/>
    <w:rsid w:val="00BB7B68"/>
    <w:rsid w:val="00BB7CE9"/>
    <w:rsid w:val="00BC0A7F"/>
    <w:rsid w:val="00BC1197"/>
    <w:rsid w:val="00BC1BE5"/>
    <w:rsid w:val="00BC24E1"/>
    <w:rsid w:val="00BC29D6"/>
    <w:rsid w:val="00BC343E"/>
    <w:rsid w:val="00BC347C"/>
    <w:rsid w:val="00BC42B1"/>
    <w:rsid w:val="00BC484F"/>
    <w:rsid w:val="00BC4DB9"/>
    <w:rsid w:val="00BC5108"/>
    <w:rsid w:val="00BC5EDC"/>
    <w:rsid w:val="00BC631E"/>
    <w:rsid w:val="00BC67F3"/>
    <w:rsid w:val="00BC6AA1"/>
    <w:rsid w:val="00BC7378"/>
    <w:rsid w:val="00BC7383"/>
    <w:rsid w:val="00BC7C96"/>
    <w:rsid w:val="00BD04AA"/>
    <w:rsid w:val="00BD0ACC"/>
    <w:rsid w:val="00BD0D24"/>
    <w:rsid w:val="00BD135A"/>
    <w:rsid w:val="00BD1371"/>
    <w:rsid w:val="00BD1AA5"/>
    <w:rsid w:val="00BD1AF6"/>
    <w:rsid w:val="00BD1B59"/>
    <w:rsid w:val="00BD1D1F"/>
    <w:rsid w:val="00BD2239"/>
    <w:rsid w:val="00BD23C6"/>
    <w:rsid w:val="00BD2794"/>
    <w:rsid w:val="00BD3039"/>
    <w:rsid w:val="00BD3FA8"/>
    <w:rsid w:val="00BD422C"/>
    <w:rsid w:val="00BD439C"/>
    <w:rsid w:val="00BD45A7"/>
    <w:rsid w:val="00BD4ECE"/>
    <w:rsid w:val="00BD53D8"/>
    <w:rsid w:val="00BD54C1"/>
    <w:rsid w:val="00BD562E"/>
    <w:rsid w:val="00BD6266"/>
    <w:rsid w:val="00BD67DA"/>
    <w:rsid w:val="00BD6AD1"/>
    <w:rsid w:val="00BD6ADA"/>
    <w:rsid w:val="00BD6F9B"/>
    <w:rsid w:val="00BD704C"/>
    <w:rsid w:val="00BD72E4"/>
    <w:rsid w:val="00BD7A78"/>
    <w:rsid w:val="00BD7A83"/>
    <w:rsid w:val="00BD7CA3"/>
    <w:rsid w:val="00BD7EA4"/>
    <w:rsid w:val="00BE0A3D"/>
    <w:rsid w:val="00BE0C56"/>
    <w:rsid w:val="00BE0D31"/>
    <w:rsid w:val="00BE19E5"/>
    <w:rsid w:val="00BE1C0E"/>
    <w:rsid w:val="00BE21E6"/>
    <w:rsid w:val="00BE2252"/>
    <w:rsid w:val="00BE286B"/>
    <w:rsid w:val="00BE2E1B"/>
    <w:rsid w:val="00BE2F24"/>
    <w:rsid w:val="00BE2F25"/>
    <w:rsid w:val="00BE345B"/>
    <w:rsid w:val="00BE400A"/>
    <w:rsid w:val="00BE465F"/>
    <w:rsid w:val="00BE4A0B"/>
    <w:rsid w:val="00BE6558"/>
    <w:rsid w:val="00BE6FE5"/>
    <w:rsid w:val="00BE7324"/>
    <w:rsid w:val="00BE77C9"/>
    <w:rsid w:val="00BE7D1A"/>
    <w:rsid w:val="00BE7E35"/>
    <w:rsid w:val="00BF0C03"/>
    <w:rsid w:val="00BF0F4A"/>
    <w:rsid w:val="00BF1B12"/>
    <w:rsid w:val="00BF35F1"/>
    <w:rsid w:val="00BF3A88"/>
    <w:rsid w:val="00BF3CB9"/>
    <w:rsid w:val="00BF3E24"/>
    <w:rsid w:val="00BF4053"/>
    <w:rsid w:val="00BF40A1"/>
    <w:rsid w:val="00BF40D3"/>
    <w:rsid w:val="00BF4EA2"/>
    <w:rsid w:val="00BF5707"/>
    <w:rsid w:val="00BF57FC"/>
    <w:rsid w:val="00BF58B6"/>
    <w:rsid w:val="00BF5AD8"/>
    <w:rsid w:val="00BF5D6C"/>
    <w:rsid w:val="00BF6046"/>
    <w:rsid w:val="00BF6692"/>
    <w:rsid w:val="00BF6C32"/>
    <w:rsid w:val="00BF6D06"/>
    <w:rsid w:val="00BF738D"/>
    <w:rsid w:val="00BF74BE"/>
    <w:rsid w:val="00BF7513"/>
    <w:rsid w:val="00BF75ED"/>
    <w:rsid w:val="00BF764E"/>
    <w:rsid w:val="00BF7B8C"/>
    <w:rsid w:val="00C00403"/>
    <w:rsid w:val="00C014D2"/>
    <w:rsid w:val="00C01B6C"/>
    <w:rsid w:val="00C02CA9"/>
    <w:rsid w:val="00C02E1F"/>
    <w:rsid w:val="00C030E8"/>
    <w:rsid w:val="00C0358E"/>
    <w:rsid w:val="00C0367F"/>
    <w:rsid w:val="00C03760"/>
    <w:rsid w:val="00C037D6"/>
    <w:rsid w:val="00C03834"/>
    <w:rsid w:val="00C03EF6"/>
    <w:rsid w:val="00C040AB"/>
    <w:rsid w:val="00C04743"/>
    <w:rsid w:val="00C04908"/>
    <w:rsid w:val="00C04C3E"/>
    <w:rsid w:val="00C06009"/>
    <w:rsid w:val="00C06E49"/>
    <w:rsid w:val="00C06ED0"/>
    <w:rsid w:val="00C06F1E"/>
    <w:rsid w:val="00C06F6C"/>
    <w:rsid w:val="00C0731E"/>
    <w:rsid w:val="00C07D18"/>
    <w:rsid w:val="00C07FD0"/>
    <w:rsid w:val="00C10487"/>
    <w:rsid w:val="00C1077E"/>
    <w:rsid w:val="00C115D5"/>
    <w:rsid w:val="00C11701"/>
    <w:rsid w:val="00C11B06"/>
    <w:rsid w:val="00C11C0E"/>
    <w:rsid w:val="00C11C12"/>
    <w:rsid w:val="00C11D0E"/>
    <w:rsid w:val="00C1226E"/>
    <w:rsid w:val="00C12375"/>
    <w:rsid w:val="00C1276A"/>
    <w:rsid w:val="00C129F0"/>
    <w:rsid w:val="00C12A2C"/>
    <w:rsid w:val="00C12A42"/>
    <w:rsid w:val="00C12D5D"/>
    <w:rsid w:val="00C12E54"/>
    <w:rsid w:val="00C133AE"/>
    <w:rsid w:val="00C1359E"/>
    <w:rsid w:val="00C139DC"/>
    <w:rsid w:val="00C13BE0"/>
    <w:rsid w:val="00C13D04"/>
    <w:rsid w:val="00C13F56"/>
    <w:rsid w:val="00C14546"/>
    <w:rsid w:val="00C1474F"/>
    <w:rsid w:val="00C157B8"/>
    <w:rsid w:val="00C15817"/>
    <w:rsid w:val="00C16517"/>
    <w:rsid w:val="00C16536"/>
    <w:rsid w:val="00C166A4"/>
    <w:rsid w:val="00C16DFF"/>
    <w:rsid w:val="00C17404"/>
    <w:rsid w:val="00C17709"/>
    <w:rsid w:val="00C17961"/>
    <w:rsid w:val="00C17F3D"/>
    <w:rsid w:val="00C20052"/>
    <w:rsid w:val="00C20265"/>
    <w:rsid w:val="00C20677"/>
    <w:rsid w:val="00C20C62"/>
    <w:rsid w:val="00C20D96"/>
    <w:rsid w:val="00C21BFF"/>
    <w:rsid w:val="00C21C5A"/>
    <w:rsid w:val="00C21D4F"/>
    <w:rsid w:val="00C21D91"/>
    <w:rsid w:val="00C21E1E"/>
    <w:rsid w:val="00C21E7C"/>
    <w:rsid w:val="00C21F9C"/>
    <w:rsid w:val="00C22397"/>
    <w:rsid w:val="00C223DD"/>
    <w:rsid w:val="00C22D28"/>
    <w:rsid w:val="00C22DA2"/>
    <w:rsid w:val="00C233C5"/>
    <w:rsid w:val="00C233DB"/>
    <w:rsid w:val="00C23463"/>
    <w:rsid w:val="00C23846"/>
    <w:rsid w:val="00C2386E"/>
    <w:rsid w:val="00C23981"/>
    <w:rsid w:val="00C239F3"/>
    <w:rsid w:val="00C24449"/>
    <w:rsid w:val="00C24535"/>
    <w:rsid w:val="00C24673"/>
    <w:rsid w:val="00C246F5"/>
    <w:rsid w:val="00C24ADA"/>
    <w:rsid w:val="00C24AF5"/>
    <w:rsid w:val="00C24DC4"/>
    <w:rsid w:val="00C251A6"/>
    <w:rsid w:val="00C255F3"/>
    <w:rsid w:val="00C26191"/>
    <w:rsid w:val="00C2637A"/>
    <w:rsid w:val="00C26BAA"/>
    <w:rsid w:val="00C272B0"/>
    <w:rsid w:val="00C274DE"/>
    <w:rsid w:val="00C27AAF"/>
    <w:rsid w:val="00C3084F"/>
    <w:rsid w:val="00C30BCA"/>
    <w:rsid w:val="00C30E3C"/>
    <w:rsid w:val="00C31213"/>
    <w:rsid w:val="00C3135D"/>
    <w:rsid w:val="00C313AF"/>
    <w:rsid w:val="00C3230D"/>
    <w:rsid w:val="00C32A99"/>
    <w:rsid w:val="00C32DA3"/>
    <w:rsid w:val="00C33701"/>
    <w:rsid w:val="00C3405F"/>
    <w:rsid w:val="00C349E8"/>
    <w:rsid w:val="00C351B5"/>
    <w:rsid w:val="00C35901"/>
    <w:rsid w:val="00C3619A"/>
    <w:rsid w:val="00C36399"/>
    <w:rsid w:val="00C366DF"/>
    <w:rsid w:val="00C367DE"/>
    <w:rsid w:val="00C368FA"/>
    <w:rsid w:val="00C374A8"/>
    <w:rsid w:val="00C37774"/>
    <w:rsid w:val="00C40536"/>
    <w:rsid w:val="00C41089"/>
    <w:rsid w:val="00C411BF"/>
    <w:rsid w:val="00C41555"/>
    <w:rsid w:val="00C421DC"/>
    <w:rsid w:val="00C42353"/>
    <w:rsid w:val="00C42939"/>
    <w:rsid w:val="00C42B46"/>
    <w:rsid w:val="00C42D32"/>
    <w:rsid w:val="00C430F2"/>
    <w:rsid w:val="00C43239"/>
    <w:rsid w:val="00C432EA"/>
    <w:rsid w:val="00C43565"/>
    <w:rsid w:val="00C438C0"/>
    <w:rsid w:val="00C43909"/>
    <w:rsid w:val="00C43AAD"/>
    <w:rsid w:val="00C4514A"/>
    <w:rsid w:val="00C45AD6"/>
    <w:rsid w:val="00C45CBC"/>
    <w:rsid w:val="00C45D81"/>
    <w:rsid w:val="00C45DF0"/>
    <w:rsid w:val="00C45F16"/>
    <w:rsid w:val="00C476F7"/>
    <w:rsid w:val="00C477EE"/>
    <w:rsid w:val="00C5006E"/>
    <w:rsid w:val="00C50153"/>
    <w:rsid w:val="00C5069F"/>
    <w:rsid w:val="00C512C2"/>
    <w:rsid w:val="00C51310"/>
    <w:rsid w:val="00C51561"/>
    <w:rsid w:val="00C51B3C"/>
    <w:rsid w:val="00C51CD9"/>
    <w:rsid w:val="00C51F6F"/>
    <w:rsid w:val="00C520F6"/>
    <w:rsid w:val="00C524F8"/>
    <w:rsid w:val="00C527AD"/>
    <w:rsid w:val="00C533B1"/>
    <w:rsid w:val="00C53878"/>
    <w:rsid w:val="00C53A2F"/>
    <w:rsid w:val="00C53AA9"/>
    <w:rsid w:val="00C53B0A"/>
    <w:rsid w:val="00C53DAB"/>
    <w:rsid w:val="00C53EDC"/>
    <w:rsid w:val="00C54665"/>
    <w:rsid w:val="00C5480F"/>
    <w:rsid w:val="00C54F0D"/>
    <w:rsid w:val="00C5566E"/>
    <w:rsid w:val="00C55E0A"/>
    <w:rsid w:val="00C55FE8"/>
    <w:rsid w:val="00C560E9"/>
    <w:rsid w:val="00C56FDE"/>
    <w:rsid w:val="00C570F7"/>
    <w:rsid w:val="00C5795E"/>
    <w:rsid w:val="00C57F81"/>
    <w:rsid w:val="00C60082"/>
    <w:rsid w:val="00C603FB"/>
    <w:rsid w:val="00C60A5C"/>
    <w:rsid w:val="00C60CA4"/>
    <w:rsid w:val="00C60D96"/>
    <w:rsid w:val="00C60EAD"/>
    <w:rsid w:val="00C60F64"/>
    <w:rsid w:val="00C61E20"/>
    <w:rsid w:val="00C62FAF"/>
    <w:rsid w:val="00C63176"/>
    <w:rsid w:val="00C632E2"/>
    <w:rsid w:val="00C633FD"/>
    <w:rsid w:val="00C63F3A"/>
    <w:rsid w:val="00C64361"/>
    <w:rsid w:val="00C647F1"/>
    <w:rsid w:val="00C64B15"/>
    <w:rsid w:val="00C64E8E"/>
    <w:rsid w:val="00C651B2"/>
    <w:rsid w:val="00C6536B"/>
    <w:rsid w:val="00C65537"/>
    <w:rsid w:val="00C65A03"/>
    <w:rsid w:val="00C66182"/>
    <w:rsid w:val="00C66E4E"/>
    <w:rsid w:val="00C67911"/>
    <w:rsid w:val="00C70031"/>
    <w:rsid w:val="00C7004A"/>
    <w:rsid w:val="00C70723"/>
    <w:rsid w:val="00C70CE1"/>
    <w:rsid w:val="00C70FF6"/>
    <w:rsid w:val="00C71DDE"/>
    <w:rsid w:val="00C73073"/>
    <w:rsid w:val="00C73671"/>
    <w:rsid w:val="00C74172"/>
    <w:rsid w:val="00C74DA2"/>
    <w:rsid w:val="00C75206"/>
    <w:rsid w:val="00C75C37"/>
    <w:rsid w:val="00C75DAF"/>
    <w:rsid w:val="00C7605F"/>
    <w:rsid w:val="00C76DE5"/>
    <w:rsid w:val="00C77095"/>
    <w:rsid w:val="00C7713E"/>
    <w:rsid w:val="00C774D1"/>
    <w:rsid w:val="00C77894"/>
    <w:rsid w:val="00C77CC0"/>
    <w:rsid w:val="00C8016C"/>
    <w:rsid w:val="00C804AD"/>
    <w:rsid w:val="00C80A1B"/>
    <w:rsid w:val="00C80C8B"/>
    <w:rsid w:val="00C80E65"/>
    <w:rsid w:val="00C80F19"/>
    <w:rsid w:val="00C8173E"/>
    <w:rsid w:val="00C81DC1"/>
    <w:rsid w:val="00C8245E"/>
    <w:rsid w:val="00C83227"/>
    <w:rsid w:val="00C849FD"/>
    <w:rsid w:val="00C84EA7"/>
    <w:rsid w:val="00C84FC0"/>
    <w:rsid w:val="00C854EF"/>
    <w:rsid w:val="00C85897"/>
    <w:rsid w:val="00C85CA1"/>
    <w:rsid w:val="00C876CB"/>
    <w:rsid w:val="00C876FA"/>
    <w:rsid w:val="00C9015E"/>
    <w:rsid w:val="00C901A2"/>
    <w:rsid w:val="00C90A25"/>
    <w:rsid w:val="00C91205"/>
    <w:rsid w:val="00C915A3"/>
    <w:rsid w:val="00C918B2"/>
    <w:rsid w:val="00C91B02"/>
    <w:rsid w:val="00C91E7A"/>
    <w:rsid w:val="00C91FAA"/>
    <w:rsid w:val="00C929B8"/>
    <w:rsid w:val="00C9362C"/>
    <w:rsid w:val="00C93CAB"/>
    <w:rsid w:val="00C941A2"/>
    <w:rsid w:val="00C946BB"/>
    <w:rsid w:val="00C9565A"/>
    <w:rsid w:val="00C958A3"/>
    <w:rsid w:val="00C95F24"/>
    <w:rsid w:val="00C96276"/>
    <w:rsid w:val="00C96595"/>
    <w:rsid w:val="00C96730"/>
    <w:rsid w:val="00C96E44"/>
    <w:rsid w:val="00C96E53"/>
    <w:rsid w:val="00C971E7"/>
    <w:rsid w:val="00C97BDF"/>
    <w:rsid w:val="00CA053D"/>
    <w:rsid w:val="00CA10C7"/>
    <w:rsid w:val="00CA2018"/>
    <w:rsid w:val="00CA23A7"/>
    <w:rsid w:val="00CA24D6"/>
    <w:rsid w:val="00CA2C00"/>
    <w:rsid w:val="00CA2FD2"/>
    <w:rsid w:val="00CA3207"/>
    <w:rsid w:val="00CA32E2"/>
    <w:rsid w:val="00CA34AD"/>
    <w:rsid w:val="00CA384B"/>
    <w:rsid w:val="00CA3853"/>
    <w:rsid w:val="00CA3AA4"/>
    <w:rsid w:val="00CA5662"/>
    <w:rsid w:val="00CA5AA9"/>
    <w:rsid w:val="00CA5B30"/>
    <w:rsid w:val="00CA5F92"/>
    <w:rsid w:val="00CA6134"/>
    <w:rsid w:val="00CA69C5"/>
    <w:rsid w:val="00CA6EC8"/>
    <w:rsid w:val="00CA7233"/>
    <w:rsid w:val="00CA7986"/>
    <w:rsid w:val="00CA799E"/>
    <w:rsid w:val="00CA7DD3"/>
    <w:rsid w:val="00CA7DF5"/>
    <w:rsid w:val="00CB01C0"/>
    <w:rsid w:val="00CB05B9"/>
    <w:rsid w:val="00CB0750"/>
    <w:rsid w:val="00CB0D8D"/>
    <w:rsid w:val="00CB14B2"/>
    <w:rsid w:val="00CB1671"/>
    <w:rsid w:val="00CB179E"/>
    <w:rsid w:val="00CB214F"/>
    <w:rsid w:val="00CB2381"/>
    <w:rsid w:val="00CB3127"/>
    <w:rsid w:val="00CB320F"/>
    <w:rsid w:val="00CB34AB"/>
    <w:rsid w:val="00CB4073"/>
    <w:rsid w:val="00CB46E3"/>
    <w:rsid w:val="00CB4FA1"/>
    <w:rsid w:val="00CB500B"/>
    <w:rsid w:val="00CB5420"/>
    <w:rsid w:val="00CB611F"/>
    <w:rsid w:val="00CB6121"/>
    <w:rsid w:val="00CB6556"/>
    <w:rsid w:val="00CB65FE"/>
    <w:rsid w:val="00CB75B9"/>
    <w:rsid w:val="00CB75EB"/>
    <w:rsid w:val="00CB7605"/>
    <w:rsid w:val="00CB7796"/>
    <w:rsid w:val="00CB7CEB"/>
    <w:rsid w:val="00CC043B"/>
    <w:rsid w:val="00CC0AE1"/>
    <w:rsid w:val="00CC0E8D"/>
    <w:rsid w:val="00CC1656"/>
    <w:rsid w:val="00CC1AA9"/>
    <w:rsid w:val="00CC1EAC"/>
    <w:rsid w:val="00CC1F41"/>
    <w:rsid w:val="00CC20BE"/>
    <w:rsid w:val="00CC2299"/>
    <w:rsid w:val="00CC265E"/>
    <w:rsid w:val="00CC26CD"/>
    <w:rsid w:val="00CC27CB"/>
    <w:rsid w:val="00CC3313"/>
    <w:rsid w:val="00CC35E0"/>
    <w:rsid w:val="00CC3A7E"/>
    <w:rsid w:val="00CC3B51"/>
    <w:rsid w:val="00CC4314"/>
    <w:rsid w:val="00CC4389"/>
    <w:rsid w:val="00CC4449"/>
    <w:rsid w:val="00CC4D6B"/>
    <w:rsid w:val="00CC4FB5"/>
    <w:rsid w:val="00CC56BC"/>
    <w:rsid w:val="00CC59B9"/>
    <w:rsid w:val="00CC5D1E"/>
    <w:rsid w:val="00CC6976"/>
    <w:rsid w:val="00CC71B5"/>
    <w:rsid w:val="00CC720D"/>
    <w:rsid w:val="00CC77E3"/>
    <w:rsid w:val="00CC7BB7"/>
    <w:rsid w:val="00CD043F"/>
    <w:rsid w:val="00CD044A"/>
    <w:rsid w:val="00CD14C4"/>
    <w:rsid w:val="00CD2865"/>
    <w:rsid w:val="00CD2A1B"/>
    <w:rsid w:val="00CD2D91"/>
    <w:rsid w:val="00CD3380"/>
    <w:rsid w:val="00CD33F3"/>
    <w:rsid w:val="00CD36D1"/>
    <w:rsid w:val="00CD3924"/>
    <w:rsid w:val="00CD3A99"/>
    <w:rsid w:val="00CD3C95"/>
    <w:rsid w:val="00CD4183"/>
    <w:rsid w:val="00CD47B8"/>
    <w:rsid w:val="00CD52DE"/>
    <w:rsid w:val="00CD5560"/>
    <w:rsid w:val="00CD5689"/>
    <w:rsid w:val="00CD5900"/>
    <w:rsid w:val="00CD5A28"/>
    <w:rsid w:val="00CD6860"/>
    <w:rsid w:val="00CD6C9D"/>
    <w:rsid w:val="00CD6D58"/>
    <w:rsid w:val="00CD7274"/>
    <w:rsid w:val="00CD7411"/>
    <w:rsid w:val="00CE01EB"/>
    <w:rsid w:val="00CE0871"/>
    <w:rsid w:val="00CE09DB"/>
    <w:rsid w:val="00CE12D6"/>
    <w:rsid w:val="00CE1950"/>
    <w:rsid w:val="00CE21EC"/>
    <w:rsid w:val="00CE23E9"/>
    <w:rsid w:val="00CE24AB"/>
    <w:rsid w:val="00CE258B"/>
    <w:rsid w:val="00CE2656"/>
    <w:rsid w:val="00CE2A6A"/>
    <w:rsid w:val="00CE2A8B"/>
    <w:rsid w:val="00CE2F53"/>
    <w:rsid w:val="00CE34F0"/>
    <w:rsid w:val="00CE3F26"/>
    <w:rsid w:val="00CE46FE"/>
    <w:rsid w:val="00CE4995"/>
    <w:rsid w:val="00CE50D5"/>
    <w:rsid w:val="00CE533E"/>
    <w:rsid w:val="00CE56A9"/>
    <w:rsid w:val="00CE5758"/>
    <w:rsid w:val="00CE579E"/>
    <w:rsid w:val="00CE5957"/>
    <w:rsid w:val="00CE5BCB"/>
    <w:rsid w:val="00CE6128"/>
    <w:rsid w:val="00CE62FF"/>
    <w:rsid w:val="00CE6519"/>
    <w:rsid w:val="00CE659D"/>
    <w:rsid w:val="00CE67C7"/>
    <w:rsid w:val="00CE69A2"/>
    <w:rsid w:val="00CE725E"/>
    <w:rsid w:val="00CE76B8"/>
    <w:rsid w:val="00CE7845"/>
    <w:rsid w:val="00CF0586"/>
    <w:rsid w:val="00CF0B09"/>
    <w:rsid w:val="00CF0B12"/>
    <w:rsid w:val="00CF0EDB"/>
    <w:rsid w:val="00CF0FE1"/>
    <w:rsid w:val="00CF1328"/>
    <w:rsid w:val="00CF1A3B"/>
    <w:rsid w:val="00CF1BDF"/>
    <w:rsid w:val="00CF2055"/>
    <w:rsid w:val="00CF22EE"/>
    <w:rsid w:val="00CF28A3"/>
    <w:rsid w:val="00CF2BB7"/>
    <w:rsid w:val="00CF2D8C"/>
    <w:rsid w:val="00CF5346"/>
    <w:rsid w:val="00CF53AA"/>
    <w:rsid w:val="00CF592C"/>
    <w:rsid w:val="00CF5C73"/>
    <w:rsid w:val="00CF6574"/>
    <w:rsid w:val="00CF66BB"/>
    <w:rsid w:val="00CF6736"/>
    <w:rsid w:val="00CF7244"/>
    <w:rsid w:val="00CF75E2"/>
    <w:rsid w:val="00CF775F"/>
    <w:rsid w:val="00CF7933"/>
    <w:rsid w:val="00D004A4"/>
    <w:rsid w:val="00D0059A"/>
    <w:rsid w:val="00D00BB4"/>
    <w:rsid w:val="00D02077"/>
    <w:rsid w:val="00D02187"/>
    <w:rsid w:val="00D03363"/>
    <w:rsid w:val="00D03641"/>
    <w:rsid w:val="00D0364F"/>
    <w:rsid w:val="00D038D9"/>
    <w:rsid w:val="00D03A06"/>
    <w:rsid w:val="00D0402F"/>
    <w:rsid w:val="00D043A7"/>
    <w:rsid w:val="00D0506C"/>
    <w:rsid w:val="00D05E1F"/>
    <w:rsid w:val="00D060FC"/>
    <w:rsid w:val="00D065CF"/>
    <w:rsid w:val="00D06853"/>
    <w:rsid w:val="00D06C14"/>
    <w:rsid w:val="00D074F0"/>
    <w:rsid w:val="00D07C35"/>
    <w:rsid w:val="00D11101"/>
    <w:rsid w:val="00D11B62"/>
    <w:rsid w:val="00D11D67"/>
    <w:rsid w:val="00D11DD8"/>
    <w:rsid w:val="00D11E8C"/>
    <w:rsid w:val="00D123E5"/>
    <w:rsid w:val="00D125C6"/>
    <w:rsid w:val="00D1282C"/>
    <w:rsid w:val="00D12AC2"/>
    <w:rsid w:val="00D13B8D"/>
    <w:rsid w:val="00D141D3"/>
    <w:rsid w:val="00D1481C"/>
    <w:rsid w:val="00D14856"/>
    <w:rsid w:val="00D15DFE"/>
    <w:rsid w:val="00D164CF"/>
    <w:rsid w:val="00D16A43"/>
    <w:rsid w:val="00D16A67"/>
    <w:rsid w:val="00D16B16"/>
    <w:rsid w:val="00D17531"/>
    <w:rsid w:val="00D17C11"/>
    <w:rsid w:val="00D17EB2"/>
    <w:rsid w:val="00D17F9E"/>
    <w:rsid w:val="00D207D3"/>
    <w:rsid w:val="00D210EF"/>
    <w:rsid w:val="00D211A7"/>
    <w:rsid w:val="00D216E5"/>
    <w:rsid w:val="00D2184A"/>
    <w:rsid w:val="00D219FE"/>
    <w:rsid w:val="00D21A2C"/>
    <w:rsid w:val="00D21D7A"/>
    <w:rsid w:val="00D21DED"/>
    <w:rsid w:val="00D221A8"/>
    <w:rsid w:val="00D2260C"/>
    <w:rsid w:val="00D22632"/>
    <w:rsid w:val="00D2269E"/>
    <w:rsid w:val="00D22B64"/>
    <w:rsid w:val="00D22EA3"/>
    <w:rsid w:val="00D23516"/>
    <w:rsid w:val="00D2395F"/>
    <w:rsid w:val="00D23EC6"/>
    <w:rsid w:val="00D23F35"/>
    <w:rsid w:val="00D23FA1"/>
    <w:rsid w:val="00D24669"/>
    <w:rsid w:val="00D254FF"/>
    <w:rsid w:val="00D25828"/>
    <w:rsid w:val="00D2590D"/>
    <w:rsid w:val="00D25A8E"/>
    <w:rsid w:val="00D25C08"/>
    <w:rsid w:val="00D25C13"/>
    <w:rsid w:val="00D25F76"/>
    <w:rsid w:val="00D26276"/>
    <w:rsid w:val="00D26345"/>
    <w:rsid w:val="00D264A7"/>
    <w:rsid w:val="00D2664F"/>
    <w:rsid w:val="00D26829"/>
    <w:rsid w:val="00D26EF0"/>
    <w:rsid w:val="00D26FE9"/>
    <w:rsid w:val="00D2771A"/>
    <w:rsid w:val="00D27752"/>
    <w:rsid w:val="00D27F87"/>
    <w:rsid w:val="00D300AE"/>
    <w:rsid w:val="00D301D1"/>
    <w:rsid w:val="00D30981"/>
    <w:rsid w:val="00D30CBC"/>
    <w:rsid w:val="00D30EAD"/>
    <w:rsid w:val="00D32007"/>
    <w:rsid w:val="00D325EE"/>
    <w:rsid w:val="00D32635"/>
    <w:rsid w:val="00D32744"/>
    <w:rsid w:val="00D32947"/>
    <w:rsid w:val="00D32B8B"/>
    <w:rsid w:val="00D32F37"/>
    <w:rsid w:val="00D33ABB"/>
    <w:rsid w:val="00D33F31"/>
    <w:rsid w:val="00D342EA"/>
    <w:rsid w:val="00D3494B"/>
    <w:rsid w:val="00D349CE"/>
    <w:rsid w:val="00D34B87"/>
    <w:rsid w:val="00D353A1"/>
    <w:rsid w:val="00D357CC"/>
    <w:rsid w:val="00D35A29"/>
    <w:rsid w:val="00D35CF4"/>
    <w:rsid w:val="00D35D35"/>
    <w:rsid w:val="00D35E08"/>
    <w:rsid w:val="00D35F9F"/>
    <w:rsid w:val="00D36231"/>
    <w:rsid w:val="00D369D4"/>
    <w:rsid w:val="00D36B89"/>
    <w:rsid w:val="00D370C5"/>
    <w:rsid w:val="00D372BB"/>
    <w:rsid w:val="00D37381"/>
    <w:rsid w:val="00D376D4"/>
    <w:rsid w:val="00D37F6C"/>
    <w:rsid w:val="00D406A9"/>
    <w:rsid w:val="00D4084A"/>
    <w:rsid w:val="00D40BD0"/>
    <w:rsid w:val="00D40EE9"/>
    <w:rsid w:val="00D4139D"/>
    <w:rsid w:val="00D417C6"/>
    <w:rsid w:val="00D41C72"/>
    <w:rsid w:val="00D41F16"/>
    <w:rsid w:val="00D426BA"/>
    <w:rsid w:val="00D42992"/>
    <w:rsid w:val="00D44C23"/>
    <w:rsid w:val="00D4586D"/>
    <w:rsid w:val="00D45D87"/>
    <w:rsid w:val="00D45F95"/>
    <w:rsid w:val="00D462C2"/>
    <w:rsid w:val="00D462EF"/>
    <w:rsid w:val="00D464ED"/>
    <w:rsid w:val="00D46535"/>
    <w:rsid w:val="00D46A23"/>
    <w:rsid w:val="00D46AE7"/>
    <w:rsid w:val="00D46F49"/>
    <w:rsid w:val="00D47E48"/>
    <w:rsid w:val="00D503C5"/>
    <w:rsid w:val="00D50553"/>
    <w:rsid w:val="00D5119D"/>
    <w:rsid w:val="00D5129B"/>
    <w:rsid w:val="00D514A9"/>
    <w:rsid w:val="00D51E08"/>
    <w:rsid w:val="00D52390"/>
    <w:rsid w:val="00D52880"/>
    <w:rsid w:val="00D530C1"/>
    <w:rsid w:val="00D53136"/>
    <w:rsid w:val="00D53CFD"/>
    <w:rsid w:val="00D54CBE"/>
    <w:rsid w:val="00D54D5E"/>
    <w:rsid w:val="00D54EF9"/>
    <w:rsid w:val="00D552F4"/>
    <w:rsid w:val="00D55761"/>
    <w:rsid w:val="00D55A1D"/>
    <w:rsid w:val="00D55DAB"/>
    <w:rsid w:val="00D56314"/>
    <w:rsid w:val="00D56A60"/>
    <w:rsid w:val="00D5706F"/>
    <w:rsid w:val="00D578B2"/>
    <w:rsid w:val="00D57EDA"/>
    <w:rsid w:val="00D606A2"/>
    <w:rsid w:val="00D60DD7"/>
    <w:rsid w:val="00D613E1"/>
    <w:rsid w:val="00D61467"/>
    <w:rsid w:val="00D61BE1"/>
    <w:rsid w:val="00D6253B"/>
    <w:rsid w:val="00D63388"/>
    <w:rsid w:val="00D63548"/>
    <w:rsid w:val="00D6409A"/>
    <w:rsid w:val="00D6413C"/>
    <w:rsid w:val="00D64DD0"/>
    <w:rsid w:val="00D652F5"/>
    <w:rsid w:val="00D65F10"/>
    <w:rsid w:val="00D66210"/>
    <w:rsid w:val="00D66510"/>
    <w:rsid w:val="00D6702D"/>
    <w:rsid w:val="00D6729C"/>
    <w:rsid w:val="00D67382"/>
    <w:rsid w:val="00D67524"/>
    <w:rsid w:val="00D67841"/>
    <w:rsid w:val="00D71511"/>
    <w:rsid w:val="00D719F8"/>
    <w:rsid w:val="00D729B6"/>
    <w:rsid w:val="00D730DD"/>
    <w:rsid w:val="00D73426"/>
    <w:rsid w:val="00D737EE"/>
    <w:rsid w:val="00D73860"/>
    <w:rsid w:val="00D7391F"/>
    <w:rsid w:val="00D74349"/>
    <w:rsid w:val="00D74527"/>
    <w:rsid w:val="00D74829"/>
    <w:rsid w:val="00D7561D"/>
    <w:rsid w:val="00D7623E"/>
    <w:rsid w:val="00D76695"/>
    <w:rsid w:val="00D76A3C"/>
    <w:rsid w:val="00D77743"/>
    <w:rsid w:val="00D80642"/>
    <w:rsid w:val="00D80B9A"/>
    <w:rsid w:val="00D8160A"/>
    <w:rsid w:val="00D825D8"/>
    <w:rsid w:val="00D825F9"/>
    <w:rsid w:val="00D82B2C"/>
    <w:rsid w:val="00D836AA"/>
    <w:rsid w:val="00D83AFD"/>
    <w:rsid w:val="00D83E9C"/>
    <w:rsid w:val="00D84465"/>
    <w:rsid w:val="00D84B45"/>
    <w:rsid w:val="00D855EB"/>
    <w:rsid w:val="00D85E5A"/>
    <w:rsid w:val="00D85EF6"/>
    <w:rsid w:val="00D86760"/>
    <w:rsid w:val="00D867F6"/>
    <w:rsid w:val="00D869DE"/>
    <w:rsid w:val="00D877A5"/>
    <w:rsid w:val="00D87952"/>
    <w:rsid w:val="00D87A0B"/>
    <w:rsid w:val="00D87E21"/>
    <w:rsid w:val="00D90318"/>
    <w:rsid w:val="00D90603"/>
    <w:rsid w:val="00D9065F"/>
    <w:rsid w:val="00D90DBF"/>
    <w:rsid w:val="00D90F44"/>
    <w:rsid w:val="00D91313"/>
    <w:rsid w:val="00D9173B"/>
    <w:rsid w:val="00D91B82"/>
    <w:rsid w:val="00D91C56"/>
    <w:rsid w:val="00D91D17"/>
    <w:rsid w:val="00D9205A"/>
    <w:rsid w:val="00D920E2"/>
    <w:rsid w:val="00D92A33"/>
    <w:rsid w:val="00D92A90"/>
    <w:rsid w:val="00D92D28"/>
    <w:rsid w:val="00D92F32"/>
    <w:rsid w:val="00D930A4"/>
    <w:rsid w:val="00D93283"/>
    <w:rsid w:val="00D939DF"/>
    <w:rsid w:val="00D946F2"/>
    <w:rsid w:val="00D94914"/>
    <w:rsid w:val="00D95A90"/>
    <w:rsid w:val="00D95D48"/>
    <w:rsid w:val="00D960AD"/>
    <w:rsid w:val="00D9637E"/>
    <w:rsid w:val="00D966A3"/>
    <w:rsid w:val="00D96ADB"/>
    <w:rsid w:val="00D96E3E"/>
    <w:rsid w:val="00D9731E"/>
    <w:rsid w:val="00D97DB8"/>
    <w:rsid w:val="00D97F2A"/>
    <w:rsid w:val="00DA0100"/>
    <w:rsid w:val="00DA04FE"/>
    <w:rsid w:val="00DA06CC"/>
    <w:rsid w:val="00DA06EC"/>
    <w:rsid w:val="00DA0C26"/>
    <w:rsid w:val="00DA0C35"/>
    <w:rsid w:val="00DA0D5F"/>
    <w:rsid w:val="00DA24DD"/>
    <w:rsid w:val="00DA290C"/>
    <w:rsid w:val="00DA290F"/>
    <w:rsid w:val="00DA2BA7"/>
    <w:rsid w:val="00DA2DCE"/>
    <w:rsid w:val="00DA3120"/>
    <w:rsid w:val="00DA3B26"/>
    <w:rsid w:val="00DA3DC2"/>
    <w:rsid w:val="00DA3FBE"/>
    <w:rsid w:val="00DA4B4A"/>
    <w:rsid w:val="00DA5828"/>
    <w:rsid w:val="00DA58F2"/>
    <w:rsid w:val="00DA58FB"/>
    <w:rsid w:val="00DA5C14"/>
    <w:rsid w:val="00DA5D5C"/>
    <w:rsid w:val="00DA622F"/>
    <w:rsid w:val="00DA65CB"/>
    <w:rsid w:val="00DA67FA"/>
    <w:rsid w:val="00DA69CF"/>
    <w:rsid w:val="00DA6A51"/>
    <w:rsid w:val="00DA6B0F"/>
    <w:rsid w:val="00DA6C14"/>
    <w:rsid w:val="00DA6DE0"/>
    <w:rsid w:val="00DA6E06"/>
    <w:rsid w:val="00DA6E69"/>
    <w:rsid w:val="00DA6EDD"/>
    <w:rsid w:val="00DA7401"/>
    <w:rsid w:val="00DB0AAE"/>
    <w:rsid w:val="00DB0AD2"/>
    <w:rsid w:val="00DB1563"/>
    <w:rsid w:val="00DB2252"/>
    <w:rsid w:val="00DB2492"/>
    <w:rsid w:val="00DB251F"/>
    <w:rsid w:val="00DB284F"/>
    <w:rsid w:val="00DB2C9E"/>
    <w:rsid w:val="00DB2F62"/>
    <w:rsid w:val="00DB414E"/>
    <w:rsid w:val="00DB4153"/>
    <w:rsid w:val="00DB4B2C"/>
    <w:rsid w:val="00DB4B61"/>
    <w:rsid w:val="00DB525B"/>
    <w:rsid w:val="00DB585A"/>
    <w:rsid w:val="00DB5ACB"/>
    <w:rsid w:val="00DB5CE7"/>
    <w:rsid w:val="00DB6708"/>
    <w:rsid w:val="00DB6865"/>
    <w:rsid w:val="00DB6F63"/>
    <w:rsid w:val="00DB6F89"/>
    <w:rsid w:val="00DB726F"/>
    <w:rsid w:val="00DC0F81"/>
    <w:rsid w:val="00DC1634"/>
    <w:rsid w:val="00DC1B96"/>
    <w:rsid w:val="00DC1C64"/>
    <w:rsid w:val="00DC1D58"/>
    <w:rsid w:val="00DC224D"/>
    <w:rsid w:val="00DC234A"/>
    <w:rsid w:val="00DC2AAA"/>
    <w:rsid w:val="00DC2F50"/>
    <w:rsid w:val="00DC3E27"/>
    <w:rsid w:val="00DC4A13"/>
    <w:rsid w:val="00DC4BE8"/>
    <w:rsid w:val="00DC4F49"/>
    <w:rsid w:val="00DC5162"/>
    <w:rsid w:val="00DC53D7"/>
    <w:rsid w:val="00DC609E"/>
    <w:rsid w:val="00DC61DD"/>
    <w:rsid w:val="00DC663A"/>
    <w:rsid w:val="00DC678C"/>
    <w:rsid w:val="00DC67B0"/>
    <w:rsid w:val="00DC6AF0"/>
    <w:rsid w:val="00DC73EC"/>
    <w:rsid w:val="00DC7839"/>
    <w:rsid w:val="00DC7864"/>
    <w:rsid w:val="00DC7BC1"/>
    <w:rsid w:val="00DC7CA9"/>
    <w:rsid w:val="00DC7D54"/>
    <w:rsid w:val="00DD0490"/>
    <w:rsid w:val="00DD06BE"/>
    <w:rsid w:val="00DD0986"/>
    <w:rsid w:val="00DD0EBD"/>
    <w:rsid w:val="00DD0F05"/>
    <w:rsid w:val="00DD106F"/>
    <w:rsid w:val="00DD11FF"/>
    <w:rsid w:val="00DD1612"/>
    <w:rsid w:val="00DD21F2"/>
    <w:rsid w:val="00DD244D"/>
    <w:rsid w:val="00DD2807"/>
    <w:rsid w:val="00DD28B5"/>
    <w:rsid w:val="00DD2E0B"/>
    <w:rsid w:val="00DD316E"/>
    <w:rsid w:val="00DD3D10"/>
    <w:rsid w:val="00DD4127"/>
    <w:rsid w:val="00DD415C"/>
    <w:rsid w:val="00DD4B26"/>
    <w:rsid w:val="00DD540F"/>
    <w:rsid w:val="00DD61D2"/>
    <w:rsid w:val="00DD66A9"/>
    <w:rsid w:val="00DD7A86"/>
    <w:rsid w:val="00DD7E00"/>
    <w:rsid w:val="00DD7FC6"/>
    <w:rsid w:val="00DE01EA"/>
    <w:rsid w:val="00DE07A1"/>
    <w:rsid w:val="00DE0867"/>
    <w:rsid w:val="00DE1063"/>
    <w:rsid w:val="00DE111D"/>
    <w:rsid w:val="00DE1140"/>
    <w:rsid w:val="00DE115E"/>
    <w:rsid w:val="00DE1CBE"/>
    <w:rsid w:val="00DE2DD7"/>
    <w:rsid w:val="00DE2F77"/>
    <w:rsid w:val="00DE30B9"/>
    <w:rsid w:val="00DE32D4"/>
    <w:rsid w:val="00DE338E"/>
    <w:rsid w:val="00DE3C93"/>
    <w:rsid w:val="00DE3EB8"/>
    <w:rsid w:val="00DE4420"/>
    <w:rsid w:val="00DE445B"/>
    <w:rsid w:val="00DE52A2"/>
    <w:rsid w:val="00DE580A"/>
    <w:rsid w:val="00DE58EA"/>
    <w:rsid w:val="00DE5AA9"/>
    <w:rsid w:val="00DE5C5A"/>
    <w:rsid w:val="00DE5E52"/>
    <w:rsid w:val="00DE6A6E"/>
    <w:rsid w:val="00DE7394"/>
    <w:rsid w:val="00DE7FBB"/>
    <w:rsid w:val="00DF00EC"/>
    <w:rsid w:val="00DF03BF"/>
    <w:rsid w:val="00DF059D"/>
    <w:rsid w:val="00DF0F63"/>
    <w:rsid w:val="00DF2F33"/>
    <w:rsid w:val="00DF4167"/>
    <w:rsid w:val="00DF4F68"/>
    <w:rsid w:val="00DF5457"/>
    <w:rsid w:val="00DF5C11"/>
    <w:rsid w:val="00DF652A"/>
    <w:rsid w:val="00DF6761"/>
    <w:rsid w:val="00DF6F49"/>
    <w:rsid w:val="00DF71AF"/>
    <w:rsid w:val="00DF726B"/>
    <w:rsid w:val="00DF7AD7"/>
    <w:rsid w:val="00E00009"/>
    <w:rsid w:val="00E00B51"/>
    <w:rsid w:val="00E016D6"/>
    <w:rsid w:val="00E01AF2"/>
    <w:rsid w:val="00E02614"/>
    <w:rsid w:val="00E02BC6"/>
    <w:rsid w:val="00E03115"/>
    <w:rsid w:val="00E035C6"/>
    <w:rsid w:val="00E03A75"/>
    <w:rsid w:val="00E043CF"/>
    <w:rsid w:val="00E04E8F"/>
    <w:rsid w:val="00E05042"/>
    <w:rsid w:val="00E053A3"/>
    <w:rsid w:val="00E05AA7"/>
    <w:rsid w:val="00E061ED"/>
    <w:rsid w:val="00E0620C"/>
    <w:rsid w:val="00E06658"/>
    <w:rsid w:val="00E06F49"/>
    <w:rsid w:val="00E0714A"/>
    <w:rsid w:val="00E07709"/>
    <w:rsid w:val="00E10327"/>
    <w:rsid w:val="00E10930"/>
    <w:rsid w:val="00E10ABC"/>
    <w:rsid w:val="00E10F9B"/>
    <w:rsid w:val="00E1122B"/>
    <w:rsid w:val="00E1141D"/>
    <w:rsid w:val="00E11620"/>
    <w:rsid w:val="00E11BC4"/>
    <w:rsid w:val="00E11DE0"/>
    <w:rsid w:val="00E11FE8"/>
    <w:rsid w:val="00E131D8"/>
    <w:rsid w:val="00E13272"/>
    <w:rsid w:val="00E13826"/>
    <w:rsid w:val="00E13D9E"/>
    <w:rsid w:val="00E14B51"/>
    <w:rsid w:val="00E14D54"/>
    <w:rsid w:val="00E15154"/>
    <w:rsid w:val="00E15332"/>
    <w:rsid w:val="00E15924"/>
    <w:rsid w:val="00E15926"/>
    <w:rsid w:val="00E15BC3"/>
    <w:rsid w:val="00E15C8E"/>
    <w:rsid w:val="00E15CCF"/>
    <w:rsid w:val="00E15DA9"/>
    <w:rsid w:val="00E1746F"/>
    <w:rsid w:val="00E174FC"/>
    <w:rsid w:val="00E17ADF"/>
    <w:rsid w:val="00E202B7"/>
    <w:rsid w:val="00E2047A"/>
    <w:rsid w:val="00E20C25"/>
    <w:rsid w:val="00E20E86"/>
    <w:rsid w:val="00E21C53"/>
    <w:rsid w:val="00E21FC0"/>
    <w:rsid w:val="00E2236C"/>
    <w:rsid w:val="00E2240C"/>
    <w:rsid w:val="00E228D9"/>
    <w:rsid w:val="00E22C2E"/>
    <w:rsid w:val="00E22E55"/>
    <w:rsid w:val="00E23346"/>
    <w:rsid w:val="00E2365C"/>
    <w:rsid w:val="00E2421B"/>
    <w:rsid w:val="00E247A8"/>
    <w:rsid w:val="00E24E79"/>
    <w:rsid w:val="00E25A48"/>
    <w:rsid w:val="00E25A9B"/>
    <w:rsid w:val="00E26C6C"/>
    <w:rsid w:val="00E26E22"/>
    <w:rsid w:val="00E27482"/>
    <w:rsid w:val="00E278D7"/>
    <w:rsid w:val="00E27AC4"/>
    <w:rsid w:val="00E27EB6"/>
    <w:rsid w:val="00E27EEA"/>
    <w:rsid w:val="00E30728"/>
    <w:rsid w:val="00E308D8"/>
    <w:rsid w:val="00E31009"/>
    <w:rsid w:val="00E313A7"/>
    <w:rsid w:val="00E31C37"/>
    <w:rsid w:val="00E31F7B"/>
    <w:rsid w:val="00E32979"/>
    <w:rsid w:val="00E333EB"/>
    <w:rsid w:val="00E33754"/>
    <w:rsid w:val="00E33EC1"/>
    <w:rsid w:val="00E34B9D"/>
    <w:rsid w:val="00E35690"/>
    <w:rsid w:val="00E35B05"/>
    <w:rsid w:val="00E3672B"/>
    <w:rsid w:val="00E373CB"/>
    <w:rsid w:val="00E4044A"/>
    <w:rsid w:val="00E40471"/>
    <w:rsid w:val="00E40D7C"/>
    <w:rsid w:val="00E41C65"/>
    <w:rsid w:val="00E42457"/>
    <w:rsid w:val="00E430EC"/>
    <w:rsid w:val="00E43245"/>
    <w:rsid w:val="00E432BE"/>
    <w:rsid w:val="00E43AD3"/>
    <w:rsid w:val="00E43F92"/>
    <w:rsid w:val="00E45341"/>
    <w:rsid w:val="00E45A97"/>
    <w:rsid w:val="00E45F84"/>
    <w:rsid w:val="00E460A7"/>
    <w:rsid w:val="00E461CC"/>
    <w:rsid w:val="00E46AE9"/>
    <w:rsid w:val="00E46F31"/>
    <w:rsid w:val="00E4743E"/>
    <w:rsid w:val="00E47733"/>
    <w:rsid w:val="00E47817"/>
    <w:rsid w:val="00E50FC2"/>
    <w:rsid w:val="00E5131E"/>
    <w:rsid w:val="00E51379"/>
    <w:rsid w:val="00E5196C"/>
    <w:rsid w:val="00E526EF"/>
    <w:rsid w:val="00E52B00"/>
    <w:rsid w:val="00E52B8E"/>
    <w:rsid w:val="00E533AC"/>
    <w:rsid w:val="00E5379E"/>
    <w:rsid w:val="00E53B0B"/>
    <w:rsid w:val="00E54121"/>
    <w:rsid w:val="00E54A36"/>
    <w:rsid w:val="00E551B9"/>
    <w:rsid w:val="00E554BE"/>
    <w:rsid w:val="00E55A1F"/>
    <w:rsid w:val="00E55EA7"/>
    <w:rsid w:val="00E5603A"/>
    <w:rsid w:val="00E56615"/>
    <w:rsid w:val="00E568B1"/>
    <w:rsid w:val="00E56FA7"/>
    <w:rsid w:val="00E5724B"/>
    <w:rsid w:val="00E57583"/>
    <w:rsid w:val="00E5792E"/>
    <w:rsid w:val="00E57B10"/>
    <w:rsid w:val="00E600CF"/>
    <w:rsid w:val="00E608E5"/>
    <w:rsid w:val="00E60BF2"/>
    <w:rsid w:val="00E61411"/>
    <w:rsid w:val="00E62358"/>
    <w:rsid w:val="00E62621"/>
    <w:rsid w:val="00E62C30"/>
    <w:rsid w:val="00E62EBE"/>
    <w:rsid w:val="00E63EB6"/>
    <w:rsid w:val="00E63F6B"/>
    <w:rsid w:val="00E6460D"/>
    <w:rsid w:val="00E648FE"/>
    <w:rsid w:val="00E64F68"/>
    <w:rsid w:val="00E6505C"/>
    <w:rsid w:val="00E650BE"/>
    <w:rsid w:val="00E65379"/>
    <w:rsid w:val="00E65FBE"/>
    <w:rsid w:val="00E667C5"/>
    <w:rsid w:val="00E66BFE"/>
    <w:rsid w:val="00E675AC"/>
    <w:rsid w:val="00E67C9D"/>
    <w:rsid w:val="00E701E5"/>
    <w:rsid w:val="00E70B8C"/>
    <w:rsid w:val="00E70BB1"/>
    <w:rsid w:val="00E70BE2"/>
    <w:rsid w:val="00E70E94"/>
    <w:rsid w:val="00E710BC"/>
    <w:rsid w:val="00E71652"/>
    <w:rsid w:val="00E719DD"/>
    <w:rsid w:val="00E71CAE"/>
    <w:rsid w:val="00E722FA"/>
    <w:rsid w:val="00E72C24"/>
    <w:rsid w:val="00E72EBA"/>
    <w:rsid w:val="00E7319F"/>
    <w:rsid w:val="00E73305"/>
    <w:rsid w:val="00E73C16"/>
    <w:rsid w:val="00E743EB"/>
    <w:rsid w:val="00E74787"/>
    <w:rsid w:val="00E74820"/>
    <w:rsid w:val="00E74B23"/>
    <w:rsid w:val="00E74FA1"/>
    <w:rsid w:val="00E76382"/>
    <w:rsid w:val="00E76AE9"/>
    <w:rsid w:val="00E76F20"/>
    <w:rsid w:val="00E77172"/>
    <w:rsid w:val="00E772F9"/>
    <w:rsid w:val="00E800C2"/>
    <w:rsid w:val="00E803C8"/>
    <w:rsid w:val="00E8093D"/>
    <w:rsid w:val="00E80AE6"/>
    <w:rsid w:val="00E80E49"/>
    <w:rsid w:val="00E812D5"/>
    <w:rsid w:val="00E814BA"/>
    <w:rsid w:val="00E817BF"/>
    <w:rsid w:val="00E82244"/>
    <w:rsid w:val="00E824DF"/>
    <w:rsid w:val="00E828AF"/>
    <w:rsid w:val="00E83341"/>
    <w:rsid w:val="00E833F5"/>
    <w:rsid w:val="00E8340A"/>
    <w:rsid w:val="00E837CC"/>
    <w:rsid w:val="00E84AE2"/>
    <w:rsid w:val="00E86067"/>
    <w:rsid w:val="00E8643B"/>
    <w:rsid w:val="00E86462"/>
    <w:rsid w:val="00E86847"/>
    <w:rsid w:val="00E86D6E"/>
    <w:rsid w:val="00E877D9"/>
    <w:rsid w:val="00E87D2C"/>
    <w:rsid w:val="00E90A7E"/>
    <w:rsid w:val="00E90C45"/>
    <w:rsid w:val="00E91188"/>
    <w:rsid w:val="00E912C0"/>
    <w:rsid w:val="00E914A5"/>
    <w:rsid w:val="00E9252B"/>
    <w:rsid w:val="00E925E0"/>
    <w:rsid w:val="00E92955"/>
    <w:rsid w:val="00E92A10"/>
    <w:rsid w:val="00E92ABB"/>
    <w:rsid w:val="00E933D3"/>
    <w:rsid w:val="00E93440"/>
    <w:rsid w:val="00E93DE6"/>
    <w:rsid w:val="00E94081"/>
    <w:rsid w:val="00E940F4"/>
    <w:rsid w:val="00E9442D"/>
    <w:rsid w:val="00E94E2E"/>
    <w:rsid w:val="00E9605C"/>
    <w:rsid w:val="00E966B0"/>
    <w:rsid w:val="00E970F6"/>
    <w:rsid w:val="00E97212"/>
    <w:rsid w:val="00E9732D"/>
    <w:rsid w:val="00E97B25"/>
    <w:rsid w:val="00EA0A79"/>
    <w:rsid w:val="00EA16A2"/>
    <w:rsid w:val="00EA17A6"/>
    <w:rsid w:val="00EA1A34"/>
    <w:rsid w:val="00EA1D32"/>
    <w:rsid w:val="00EA2D07"/>
    <w:rsid w:val="00EA32EA"/>
    <w:rsid w:val="00EA3518"/>
    <w:rsid w:val="00EA3B80"/>
    <w:rsid w:val="00EA3CC7"/>
    <w:rsid w:val="00EA3F21"/>
    <w:rsid w:val="00EA4684"/>
    <w:rsid w:val="00EA48AE"/>
    <w:rsid w:val="00EA4C7D"/>
    <w:rsid w:val="00EA5265"/>
    <w:rsid w:val="00EA56B3"/>
    <w:rsid w:val="00EA572A"/>
    <w:rsid w:val="00EA5D94"/>
    <w:rsid w:val="00EA6167"/>
    <w:rsid w:val="00EA6891"/>
    <w:rsid w:val="00EA69C3"/>
    <w:rsid w:val="00EA6CDD"/>
    <w:rsid w:val="00EA73B3"/>
    <w:rsid w:val="00EA7989"/>
    <w:rsid w:val="00EB06CC"/>
    <w:rsid w:val="00EB0A32"/>
    <w:rsid w:val="00EB0C39"/>
    <w:rsid w:val="00EB0F8F"/>
    <w:rsid w:val="00EB1271"/>
    <w:rsid w:val="00EB1520"/>
    <w:rsid w:val="00EB1763"/>
    <w:rsid w:val="00EB220A"/>
    <w:rsid w:val="00EB296B"/>
    <w:rsid w:val="00EB2E63"/>
    <w:rsid w:val="00EB32A8"/>
    <w:rsid w:val="00EB34A7"/>
    <w:rsid w:val="00EB3621"/>
    <w:rsid w:val="00EB3DEB"/>
    <w:rsid w:val="00EB3DFC"/>
    <w:rsid w:val="00EB400A"/>
    <w:rsid w:val="00EB457D"/>
    <w:rsid w:val="00EB5568"/>
    <w:rsid w:val="00EB5D98"/>
    <w:rsid w:val="00EB5F84"/>
    <w:rsid w:val="00EB6814"/>
    <w:rsid w:val="00EB70CF"/>
    <w:rsid w:val="00EB760C"/>
    <w:rsid w:val="00EC04B2"/>
    <w:rsid w:val="00EC080B"/>
    <w:rsid w:val="00EC0A98"/>
    <w:rsid w:val="00EC0DCD"/>
    <w:rsid w:val="00EC1E01"/>
    <w:rsid w:val="00EC2CC1"/>
    <w:rsid w:val="00EC3456"/>
    <w:rsid w:val="00EC53B5"/>
    <w:rsid w:val="00EC58BB"/>
    <w:rsid w:val="00EC5906"/>
    <w:rsid w:val="00EC6588"/>
    <w:rsid w:val="00EC67D3"/>
    <w:rsid w:val="00EC7899"/>
    <w:rsid w:val="00EC79A2"/>
    <w:rsid w:val="00EC7F21"/>
    <w:rsid w:val="00ED01A9"/>
    <w:rsid w:val="00ED0845"/>
    <w:rsid w:val="00ED087C"/>
    <w:rsid w:val="00ED08E6"/>
    <w:rsid w:val="00ED0AB7"/>
    <w:rsid w:val="00ED10FB"/>
    <w:rsid w:val="00ED11D5"/>
    <w:rsid w:val="00ED1D13"/>
    <w:rsid w:val="00ED22FF"/>
    <w:rsid w:val="00ED245E"/>
    <w:rsid w:val="00ED2556"/>
    <w:rsid w:val="00ED275A"/>
    <w:rsid w:val="00ED2B10"/>
    <w:rsid w:val="00ED2FC3"/>
    <w:rsid w:val="00ED33B8"/>
    <w:rsid w:val="00ED34A3"/>
    <w:rsid w:val="00ED3A36"/>
    <w:rsid w:val="00ED3E9D"/>
    <w:rsid w:val="00ED40F4"/>
    <w:rsid w:val="00ED42D6"/>
    <w:rsid w:val="00ED43AB"/>
    <w:rsid w:val="00ED44CB"/>
    <w:rsid w:val="00ED45C4"/>
    <w:rsid w:val="00ED48C9"/>
    <w:rsid w:val="00ED5461"/>
    <w:rsid w:val="00ED5BB0"/>
    <w:rsid w:val="00ED5CF2"/>
    <w:rsid w:val="00ED606B"/>
    <w:rsid w:val="00ED60EC"/>
    <w:rsid w:val="00ED6150"/>
    <w:rsid w:val="00ED7064"/>
    <w:rsid w:val="00ED7329"/>
    <w:rsid w:val="00ED75E7"/>
    <w:rsid w:val="00ED7AB4"/>
    <w:rsid w:val="00EE0399"/>
    <w:rsid w:val="00EE05E7"/>
    <w:rsid w:val="00EE0950"/>
    <w:rsid w:val="00EE0B70"/>
    <w:rsid w:val="00EE1B01"/>
    <w:rsid w:val="00EE2939"/>
    <w:rsid w:val="00EE29C2"/>
    <w:rsid w:val="00EE29F0"/>
    <w:rsid w:val="00EE2E87"/>
    <w:rsid w:val="00EE3693"/>
    <w:rsid w:val="00EE389A"/>
    <w:rsid w:val="00EE3CA4"/>
    <w:rsid w:val="00EE4222"/>
    <w:rsid w:val="00EE4D66"/>
    <w:rsid w:val="00EE530B"/>
    <w:rsid w:val="00EE544E"/>
    <w:rsid w:val="00EE580E"/>
    <w:rsid w:val="00EE6CFE"/>
    <w:rsid w:val="00EE785D"/>
    <w:rsid w:val="00EE7978"/>
    <w:rsid w:val="00EE7B60"/>
    <w:rsid w:val="00EE7BAC"/>
    <w:rsid w:val="00EE7E98"/>
    <w:rsid w:val="00EF06E6"/>
    <w:rsid w:val="00EF0A53"/>
    <w:rsid w:val="00EF11BC"/>
    <w:rsid w:val="00EF1228"/>
    <w:rsid w:val="00EF1704"/>
    <w:rsid w:val="00EF1AF1"/>
    <w:rsid w:val="00EF21D3"/>
    <w:rsid w:val="00EF277B"/>
    <w:rsid w:val="00EF27B9"/>
    <w:rsid w:val="00EF338B"/>
    <w:rsid w:val="00EF3A0D"/>
    <w:rsid w:val="00EF3DE7"/>
    <w:rsid w:val="00EF3E5A"/>
    <w:rsid w:val="00EF405D"/>
    <w:rsid w:val="00EF4602"/>
    <w:rsid w:val="00EF4634"/>
    <w:rsid w:val="00EF469F"/>
    <w:rsid w:val="00EF47A8"/>
    <w:rsid w:val="00EF4950"/>
    <w:rsid w:val="00EF4E06"/>
    <w:rsid w:val="00EF4E77"/>
    <w:rsid w:val="00EF5579"/>
    <w:rsid w:val="00EF5805"/>
    <w:rsid w:val="00EF5977"/>
    <w:rsid w:val="00EF5A38"/>
    <w:rsid w:val="00EF5E17"/>
    <w:rsid w:val="00EF60E4"/>
    <w:rsid w:val="00EF62C9"/>
    <w:rsid w:val="00EF63B2"/>
    <w:rsid w:val="00EF68D7"/>
    <w:rsid w:val="00EF6A3F"/>
    <w:rsid w:val="00EF7453"/>
    <w:rsid w:val="00F001A0"/>
    <w:rsid w:val="00F00206"/>
    <w:rsid w:val="00F003C8"/>
    <w:rsid w:val="00F00F39"/>
    <w:rsid w:val="00F014B6"/>
    <w:rsid w:val="00F02305"/>
    <w:rsid w:val="00F03505"/>
    <w:rsid w:val="00F03B18"/>
    <w:rsid w:val="00F03E33"/>
    <w:rsid w:val="00F03FD6"/>
    <w:rsid w:val="00F0405E"/>
    <w:rsid w:val="00F043D6"/>
    <w:rsid w:val="00F04470"/>
    <w:rsid w:val="00F0458C"/>
    <w:rsid w:val="00F046AD"/>
    <w:rsid w:val="00F049A1"/>
    <w:rsid w:val="00F04DCC"/>
    <w:rsid w:val="00F04E3E"/>
    <w:rsid w:val="00F04FFC"/>
    <w:rsid w:val="00F050B3"/>
    <w:rsid w:val="00F0545F"/>
    <w:rsid w:val="00F0606A"/>
    <w:rsid w:val="00F06194"/>
    <w:rsid w:val="00F0770C"/>
    <w:rsid w:val="00F1017B"/>
    <w:rsid w:val="00F10647"/>
    <w:rsid w:val="00F108AC"/>
    <w:rsid w:val="00F10DCC"/>
    <w:rsid w:val="00F1103E"/>
    <w:rsid w:val="00F1231A"/>
    <w:rsid w:val="00F125AD"/>
    <w:rsid w:val="00F125E7"/>
    <w:rsid w:val="00F126FF"/>
    <w:rsid w:val="00F12A1C"/>
    <w:rsid w:val="00F13190"/>
    <w:rsid w:val="00F136A5"/>
    <w:rsid w:val="00F13D07"/>
    <w:rsid w:val="00F140E5"/>
    <w:rsid w:val="00F142BE"/>
    <w:rsid w:val="00F142EF"/>
    <w:rsid w:val="00F14451"/>
    <w:rsid w:val="00F14893"/>
    <w:rsid w:val="00F14E45"/>
    <w:rsid w:val="00F150BB"/>
    <w:rsid w:val="00F1515F"/>
    <w:rsid w:val="00F15B86"/>
    <w:rsid w:val="00F15C3C"/>
    <w:rsid w:val="00F15E41"/>
    <w:rsid w:val="00F15E8E"/>
    <w:rsid w:val="00F17411"/>
    <w:rsid w:val="00F200A5"/>
    <w:rsid w:val="00F2023C"/>
    <w:rsid w:val="00F20556"/>
    <w:rsid w:val="00F20591"/>
    <w:rsid w:val="00F20E11"/>
    <w:rsid w:val="00F21496"/>
    <w:rsid w:val="00F217FD"/>
    <w:rsid w:val="00F2276A"/>
    <w:rsid w:val="00F228F5"/>
    <w:rsid w:val="00F22BB4"/>
    <w:rsid w:val="00F22E5A"/>
    <w:rsid w:val="00F23255"/>
    <w:rsid w:val="00F2365F"/>
    <w:rsid w:val="00F2371B"/>
    <w:rsid w:val="00F23A79"/>
    <w:rsid w:val="00F23B45"/>
    <w:rsid w:val="00F23CC7"/>
    <w:rsid w:val="00F23FF0"/>
    <w:rsid w:val="00F25C3D"/>
    <w:rsid w:val="00F25DA3"/>
    <w:rsid w:val="00F26973"/>
    <w:rsid w:val="00F26B2A"/>
    <w:rsid w:val="00F26DEA"/>
    <w:rsid w:val="00F273C4"/>
    <w:rsid w:val="00F27BE8"/>
    <w:rsid w:val="00F27D1A"/>
    <w:rsid w:val="00F27E22"/>
    <w:rsid w:val="00F30125"/>
    <w:rsid w:val="00F30172"/>
    <w:rsid w:val="00F304AF"/>
    <w:rsid w:val="00F31ADD"/>
    <w:rsid w:val="00F32537"/>
    <w:rsid w:val="00F328A1"/>
    <w:rsid w:val="00F32D82"/>
    <w:rsid w:val="00F32FDA"/>
    <w:rsid w:val="00F3323B"/>
    <w:rsid w:val="00F338B8"/>
    <w:rsid w:val="00F343EB"/>
    <w:rsid w:val="00F34865"/>
    <w:rsid w:val="00F34A90"/>
    <w:rsid w:val="00F35BB9"/>
    <w:rsid w:val="00F3693F"/>
    <w:rsid w:val="00F36D9D"/>
    <w:rsid w:val="00F37034"/>
    <w:rsid w:val="00F37A09"/>
    <w:rsid w:val="00F37D71"/>
    <w:rsid w:val="00F4005A"/>
    <w:rsid w:val="00F4014C"/>
    <w:rsid w:val="00F409DB"/>
    <w:rsid w:val="00F40DAD"/>
    <w:rsid w:val="00F40F88"/>
    <w:rsid w:val="00F41FB2"/>
    <w:rsid w:val="00F42003"/>
    <w:rsid w:val="00F4216E"/>
    <w:rsid w:val="00F42BB1"/>
    <w:rsid w:val="00F43266"/>
    <w:rsid w:val="00F44BA7"/>
    <w:rsid w:val="00F4528B"/>
    <w:rsid w:val="00F45A37"/>
    <w:rsid w:val="00F45F02"/>
    <w:rsid w:val="00F463B3"/>
    <w:rsid w:val="00F469E0"/>
    <w:rsid w:val="00F46EA9"/>
    <w:rsid w:val="00F472D9"/>
    <w:rsid w:val="00F47790"/>
    <w:rsid w:val="00F47BA0"/>
    <w:rsid w:val="00F47FA3"/>
    <w:rsid w:val="00F5057F"/>
    <w:rsid w:val="00F50937"/>
    <w:rsid w:val="00F51310"/>
    <w:rsid w:val="00F51534"/>
    <w:rsid w:val="00F515C8"/>
    <w:rsid w:val="00F52FF7"/>
    <w:rsid w:val="00F53CCE"/>
    <w:rsid w:val="00F541CA"/>
    <w:rsid w:val="00F54244"/>
    <w:rsid w:val="00F548EC"/>
    <w:rsid w:val="00F55480"/>
    <w:rsid w:val="00F55607"/>
    <w:rsid w:val="00F56C06"/>
    <w:rsid w:val="00F572E7"/>
    <w:rsid w:val="00F57C60"/>
    <w:rsid w:val="00F606D8"/>
    <w:rsid w:val="00F60BE6"/>
    <w:rsid w:val="00F61F21"/>
    <w:rsid w:val="00F62945"/>
    <w:rsid w:val="00F62A0E"/>
    <w:rsid w:val="00F62B5C"/>
    <w:rsid w:val="00F63002"/>
    <w:rsid w:val="00F6307F"/>
    <w:rsid w:val="00F63460"/>
    <w:rsid w:val="00F64035"/>
    <w:rsid w:val="00F6433A"/>
    <w:rsid w:val="00F64B6B"/>
    <w:rsid w:val="00F64E6A"/>
    <w:rsid w:val="00F65607"/>
    <w:rsid w:val="00F656F6"/>
    <w:rsid w:val="00F663C7"/>
    <w:rsid w:val="00F668E3"/>
    <w:rsid w:val="00F66984"/>
    <w:rsid w:val="00F66F44"/>
    <w:rsid w:val="00F6736E"/>
    <w:rsid w:val="00F67CB1"/>
    <w:rsid w:val="00F701F3"/>
    <w:rsid w:val="00F704E4"/>
    <w:rsid w:val="00F70686"/>
    <w:rsid w:val="00F706B4"/>
    <w:rsid w:val="00F70E76"/>
    <w:rsid w:val="00F711F2"/>
    <w:rsid w:val="00F7174F"/>
    <w:rsid w:val="00F71B85"/>
    <w:rsid w:val="00F71CA9"/>
    <w:rsid w:val="00F722A9"/>
    <w:rsid w:val="00F73254"/>
    <w:rsid w:val="00F73895"/>
    <w:rsid w:val="00F73B52"/>
    <w:rsid w:val="00F743B5"/>
    <w:rsid w:val="00F74BF6"/>
    <w:rsid w:val="00F74EEA"/>
    <w:rsid w:val="00F75077"/>
    <w:rsid w:val="00F7636E"/>
    <w:rsid w:val="00F76382"/>
    <w:rsid w:val="00F764D7"/>
    <w:rsid w:val="00F76A82"/>
    <w:rsid w:val="00F76AAA"/>
    <w:rsid w:val="00F7730F"/>
    <w:rsid w:val="00F77578"/>
    <w:rsid w:val="00F80375"/>
    <w:rsid w:val="00F80980"/>
    <w:rsid w:val="00F811C5"/>
    <w:rsid w:val="00F81578"/>
    <w:rsid w:val="00F825ED"/>
    <w:rsid w:val="00F82CA2"/>
    <w:rsid w:val="00F82CCA"/>
    <w:rsid w:val="00F82D69"/>
    <w:rsid w:val="00F835C2"/>
    <w:rsid w:val="00F8379D"/>
    <w:rsid w:val="00F83E63"/>
    <w:rsid w:val="00F84449"/>
    <w:rsid w:val="00F8467D"/>
    <w:rsid w:val="00F84A3E"/>
    <w:rsid w:val="00F84D9A"/>
    <w:rsid w:val="00F85B0A"/>
    <w:rsid w:val="00F85DD5"/>
    <w:rsid w:val="00F85EEE"/>
    <w:rsid w:val="00F8622B"/>
    <w:rsid w:val="00F8660C"/>
    <w:rsid w:val="00F86BED"/>
    <w:rsid w:val="00F86C96"/>
    <w:rsid w:val="00F901A0"/>
    <w:rsid w:val="00F90250"/>
    <w:rsid w:val="00F90397"/>
    <w:rsid w:val="00F90472"/>
    <w:rsid w:val="00F909C3"/>
    <w:rsid w:val="00F90AFD"/>
    <w:rsid w:val="00F90B6B"/>
    <w:rsid w:val="00F90D2F"/>
    <w:rsid w:val="00F90E15"/>
    <w:rsid w:val="00F91530"/>
    <w:rsid w:val="00F9161D"/>
    <w:rsid w:val="00F916B8"/>
    <w:rsid w:val="00F91F12"/>
    <w:rsid w:val="00F9202A"/>
    <w:rsid w:val="00F9228D"/>
    <w:rsid w:val="00F926A3"/>
    <w:rsid w:val="00F92A4D"/>
    <w:rsid w:val="00F92AFD"/>
    <w:rsid w:val="00F92BD0"/>
    <w:rsid w:val="00F93105"/>
    <w:rsid w:val="00F93C97"/>
    <w:rsid w:val="00F93DC2"/>
    <w:rsid w:val="00F9401B"/>
    <w:rsid w:val="00F94D72"/>
    <w:rsid w:val="00F94DBA"/>
    <w:rsid w:val="00F95503"/>
    <w:rsid w:val="00F957D7"/>
    <w:rsid w:val="00F959FE"/>
    <w:rsid w:val="00F95CB5"/>
    <w:rsid w:val="00F95E77"/>
    <w:rsid w:val="00F96978"/>
    <w:rsid w:val="00F969B7"/>
    <w:rsid w:val="00F96DF0"/>
    <w:rsid w:val="00F975E6"/>
    <w:rsid w:val="00F979BC"/>
    <w:rsid w:val="00F97BBB"/>
    <w:rsid w:val="00FA0431"/>
    <w:rsid w:val="00FA069E"/>
    <w:rsid w:val="00FA0756"/>
    <w:rsid w:val="00FA1AB4"/>
    <w:rsid w:val="00FA22AF"/>
    <w:rsid w:val="00FA230E"/>
    <w:rsid w:val="00FA2C80"/>
    <w:rsid w:val="00FA4207"/>
    <w:rsid w:val="00FA4B37"/>
    <w:rsid w:val="00FA521A"/>
    <w:rsid w:val="00FA5879"/>
    <w:rsid w:val="00FA5966"/>
    <w:rsid w:val="00FA6A45"/>
    <w:rsid w:val="00FA6A9F"/>
    <w:rsid w:val="00FB1B9A"/>
    <w:rsid w:val="00FB1C66"/>
    <w:rsid w:val="00FB205C"/>
    <w:rsid w:val="00FB2107"/>
    <w:rsid w:val="00FB2378"/>
    <w:rsid w:val="00FB2680"/>
    <w:rsid w:val="00FB2F26"/>
    <w:rsid w:val="00FB352B"/>
    <w:rsid w:val="00FB39AB"/>
    <w:rsid w:val="00FB3EEA"/>
    <w:rsid w:val="00FB41A3"/>
    <w:rsid w:val="00FB4268"/>
    <w:rsid w:val="00FB4729"/>
    <w:rsid w:val="00FB49B0"/>
    <w:rsid w:val="00FB4ABF"/>
    <w:rsid w:val="00FB4D3F"/>
    <w:rsid w:val="00FB4E4E"/>
    <w:rsid w:val="00FB5100"/>
    <w:rsid w:val="00FB51E4"/>
    <w:rsid w:val="00FB5984"/>
    <w:rsid w:val="00FB5B66"/>
    <w:rsid w:val="00FB5C32"/>
    <w:rsid w:val="00FB5DA7"/>
    <w:rsid w:val="00FB6182"/>
    <w:rsid w:val="00FB6242"/>
    <w:rsid w:val="00FB62CA"/>
    <w:rsid w:val="00FB67EF"/>
    <w:rsid w:val="00FB6CD7"/>
    <w:rsid w:val="00FB70D5"/>
    <w:rsid w:val="00FB76C1"/>
    <w:rsid w:val="00FC0094"/>
    <w:rsid w:val="00FC0590"/>
    <w:rsid w:val="00FC0EB9"/>
    <w:rsid w:val="00FC156C"/>
    <w:rsid w:val="00FC2219"/>
    <w:rsid w:val="00FC28DB"/>
    <w:rsid w:val="00FC2A94"/>
    <w:rsid w:val="00FC3374"/>
    <w:rsid w:val="00FC3B53"/>
    <w:rsid w:val="00FC3B61"/>
    <w:rsid w:val="00FC3EC2"/>
    <w:rsid w:val="00FC46B8"/>
    <w:rsid w:val="00FC4A73"/>
    <w:rsid w:val="00FC54F7"/>
    <w:rsid w:val="00FC57CD"/>
    <w:rsid w:val="00FC5C5B"/>
    <w:rsid w:val="00FC5E44"/>
    <w:rsid w:val="00FC5FBA"/>
    <w:rsid w:val="00FC6263"/>
    <w:rsid w:val="00FC63F0"/>
    <w:rsid w:val="00FC69C3"/>
    <w:rsid w:val="00FC6A9B"/>
    <w:rsid w:val="00FC6BE3"/>
    <w:rsid w:val="00FC70A3"/>
    <w:rsid w:val="00FC7739"/>
    <w:rsid w:val="00FC791E"/>
    <w:rsid w:val="00FC7DE9"/>
    <w:rsid w:val="00FC7EB8"/>
    <w:rsid w:val="00FD0B89"/>
    <w:rsid w:val="00FD1495"/>
    <w:rsid w:val="00FD1C3E"/>
    <w:rsid w:val="00FD2645"/>
    <w:rsid w:val="00FD29E0"/>
    <w:rsid w:val="00FD2EDF"/>
    <w:rsid w:val="00FD33BA"/>
    <w:rsid w:val="00FD4122"/>
    <w:rsid w:val="00FD4F53"/>
    <w:rsid w:val="00FD4FBF"/>
    <w:rsid w:val="00FD504A"/>
    <w:rsid w:val="00FD565D"/>
    <w:rsid w:val="00FD5822"/>
    <w:rsid w:val="00FD58BB"/>
    <w:rsid w:val="00FD648B"/>
    <w:rsid w:val="00FD7553"/>
    <w:rsid w:val="00FD7CED"/>
    <w:rsid w:val="00FE007B"/>
    <w:rsid w:val="00FE0EF8"/>
    <w:rsid w:val="00FE1D9C"/>
    <w:rsid w:val="00FE1F7C"/>
    <w:rsid w:val="00FE2065"/>
    <w:rsid w:val="00FE21BD"/>
    <w:rsid w:val="00FE28AB"/>
    <w:rsid w:val="00FE28AD"/>
    <w:rsid w:val="00FE35AB"/>
    <w:rsid w:val="00FE35EB"/>
    <w:rsid w:val="00FE3BF9"/>
    <w:rsid w:val="00FE3D46"/>
    <w:rsid w:val="00FE3E85"/>
    <w:rsid w:val="00FE3EC1"/>
    <w:rsid w:val="00FE4402"/>
    <w:rsid w:val="00FE482E"/>
    <w:rsid w:val="00FE49F1"/>
    <w:rsid w:val="00FE4B91"/>
    <w:rsid w:val="00FE5344"/>
    <w:rsid w:val="00FE58B5"/>
    <w:rsid w:val="00FE60DF"/>
    <w:rsid w:val="00FE6721"/>
    <w:rsid w:val="00FE68F5"/>
    <w:rsid w:val="00FE770F"/>
    <w:rsid w:val="00FE7AF8"/>
    <w:rsid w:val="00FE7F93"/>
    <w:rsid w:val="00FF0725"/>
    <w:rsid w:val="00FF0874"/>
    <w:rsid w:val="00FF1099"/>
    <w:rsid w:val="00FF165B"/>
    <w:rsid w:val="00FF16A5"/>
    <w:rsid w:val="00FF2F75"/>
    <w:rsid w:val="00FF31C5"/>
    <w:rsid w:val="00FF33EC"/>
    <w:rsid w:val="00FF38C6"/>
    <w:rsid w:val="00FF3F56"/>
    <w:rsid w:val="00FF460F"/>
    <w:rsid w:val="00FF5888"/>
    <w:rsid w:val="00FF5E71"/>
    <w:rsid w:val="00FF6023"/>
    <w:rsid w:val="00FF61B2"/>
    <w:rsid w:val="00FF6470"/>
    <w:rsid w:val="00FF6BF1"/>
    <w:rsid w:val="00FF6CE0"/>
    <w:rsid w:val="00FF6E5F"/>
    <w:rsid w:val="00FF7365"/>
    <w:rsid w:val="00FF75D5"/>
    <w:rsid w:val="00FF7AFF"/>
    <w:rsid w:val="00FF7B8A"/>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866E53"/>
  <w15:docId w15:val="{C12DF4AB-B493-4601-BD9A-D91D5CC9E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1,Section Heading,No numbers,1,Heading A1,Heading A2,Heading A3,Heading A4,Heading A5,Heading A6,Heading A7,Heading A8,H1,Section Title,l1,Section Head,1.0,Chapter Heading,Head 1 (Chapter heading),Titre§"/>
    <w:basedOn w:val="Normal"/>
    <w:next w:val="Normal"/>
    <w:link w:val="Heading1Char"/>
    <w:uiPriority w:val="9"/>
    <w:qFormat/>
    <w:rsid w:val="00801452"/>
    <w:pPr>
      <w:keepNext/>
      <w:keepLines/>
      <w:numPr>
        <w:numId w:val="2"/>
      </w:numPr>
      <w:spacing w:before="480" w:after="0"/>
      <w:outlineLvl w:val="0"/>
    </w:pPr>
    <w:rPr>
      <w:rFonts w:ascii="Arial" w:eastAsiaTheme="majorEastAsia" w:hAnsi="Arial" w:cstheme="majorBidi"/>
      <w:b/>
      <w:bCs/>
      <w:sz w:val="36"/>
      <w:szCs w:val="28"/>
    </w:rPr>
  </w:style>
  <w:style w:type="paragraph" w:styleId="Heading2">
    <w:name w:val="heading 2"/>
    <w:aliases w:val="h2,A.B.C.,Activity,Sub-section Title,2,H21,H22,H211,H23,H212,H221,H2111,H24,Head 2,l2,UNDERRUBRIK 1-2,TitreProp,Header 2,ITT t2,PA Major Section,Livello 2,R2,Heading 2 Hidden,Head1,heading 2,Reset numbering,H2,h 3,2m,h 2,Section,Header2,h:2"/>
    <w:basedOn w:val="Normal"/>
    <w:next w:val="Normal"/>
    <w:link w:val="Heading2Char"/>
    <w:uiPriority w:val="9"/>
    <w:unhideWhenUsed/>
    <w:qFormat/>
    <w:rsid w:val="00102319"/>
    <w:pPr>
      <w:keepNext/>
      <w:keepLines/>
      <w:numPr>
        <w:ilvl w:val="1"/>
        <w:numId w:val="2"/>
      </w:numPr>
      <w:spacing w:before="200" w:after="0"/>
      <w:outlineLvl w:val="1"/>
    </w:pPr>
    <w:rPr>
      <w:rFonts w:ascii="Arial" w:eastAsiaTheme="majorEastAsia" w:hAnsi="Arial" w:cstheme="majorBidi"/>
      <w:b/>
      <w:bCs/>
      <w:sz w:val="28"/>
      <w:szCs w:val="26"/>
    </w:rPr>
  </w:style>
  <w:style w:type="paragraph" w:styleId="Heading3">
    <w:name w:val="heading 3"/>
    <w:basedOn w:val="Normal"/>
    <w:next w:val="Normal"/>
    <w:link w:val="Heading3Char"/>
    <w:uiPriority w:val="9"/>
    <w:unhideWhenUsed/>
    <w:qFormat/>
    <w:rsid w:val="00E46F31"/>
    <w:pPr>
      <w:keepNext/>
      <w:keepLines/>
      <w:numPr>
        <w:ilvl w:val="2"/>
        <w:numId w:val="2"/>
      </w:numPr>
      <w:spacing w:before="200" w:after="0"/>
      <w:outlineLvl w:val="2"/>
    </w:pPr>
    <w:rPr>
      <w:rFonts w:ascii="Arial" w:eastAsiaTheme="majorEastAsia" w:hAnsi="Arial" w:cstheme="majorBidi"/>
      <w:b/>
      <w:bCs/>
    </w:rPr>
  </w:style>
  <w:style w:type="paragraph" w:styleId="Heading4">
    <w:name w:val="heading 4"/>
    <w:basedOn w:val="Normal"/>
    <w:next w:val="Normal"/>
    <w:link w:val="Heading4Char"/>
    <w:uiPriority w:val="9"/>
    <w:unhideWhenUsed/>
    <w:qFormat/>
    <w:rsid w:val="00951347"/>
    <w:pPr>
      <w:keepNext/>
      <w:keepLines/>
      <w:numPr>
        <w:ilvl w:val="3"/>
        <w:numId w:val="2"/>
      </w:numPr>
      <w:spacing w:after="0"/>
      <w:outlineLvl w:val="3"/>
    </w:pPr>
    <w:rPr>
      <w:rFonts w:eastAsiaTheme="majorEastAsia" w:cstheme="majorBidi"/>
      <w:b/>
      <w:bCs/>
      <w:iCs/>
      <w:color w:val="000000" w:themeColor="text1"/>
    </w:rPr>
  </w:style>
  <w:style w:type="paragraph" w:styleId="Heading5">
    <w:name w:val="heading 5"/>
    <w:basedOn w:val="Normal"/>
    <w:next w:val="Normal"/>
    <w:link w:val="Heading5Char"/>
    <w:uiPriority w:val="9"/>
    <w:unhideWhenUsed/>
    <w:qFormat/>
    <w:rsid w:val="00524EA2"/>
    <w:pPr>
      <w:keepNext/>
      <w:keepLines/>
      <w:numPr>
        <w:ilvl w:val="4"/>
        <w:numId w:val="2"/>
      </w:numPr>
      <w:spacing w:before="200" w:after="0"/>
      <w:ind w:left="1728"/>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951347"/>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51347"/>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51347"/>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951347"/>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E103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103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0327"/>
    <w:rPr>
      <w:rFonts w:ascii="Tahoma" w:hAnsi="Tahoma" w:cs="Tahoma"/>
      <w:sz w:val="16"/>
      <w:szCs w:val="16"/>
    </w:rPr>
  </w:style>
  <w:style w:type="character" w:customStyle="1" w:styleId="Heading1Char">
    <w:name w:val="Heading 1 Char"/>
    <w:aliases w:val="h1 Char,Section Heading Char,No numbers Char,1 Char,Heading A1 Char,Heading A2 Char,Heading A3 Char,Heading A4 Char,Heading A5 Char,Heading A6 Char,Heading A7 Char,Heading A8 Char,H1 Char,Section Title Char,l1 Char,Section Head Char"/>
    <w:basedOn w:val="DefaultParagraphFont"/>
    <w:link w:val="Heading1"/>
    <w:uiPriority w:val="9"/>
    <w:rsid w:val="00801452"/>
    <w:rPr>
      <w:rFonts w:ascii="Arial" w:eastAsiaTheme="majorEastAsia" w:hAnsi="Arial" w:cstheme="majorBidi"/>
      <w:b/>
      <w:bCs/>
      <w:sz w:val="36"/>
      <w:szCs w:val="28"/>
    </w:rPr>
  </w:style>
  <w:style w:type="paragraph" w:styleId="Footer">
    <w:name w:val="footer"/>
    <w:basedOn w:val="Normal"/>
    <w:link w:val="FooterChar"/>
    <w:uiPriority w:val="99"/>
    <w:rsid w:val="00EA1A34"/>
    <w:pPr>
      <w:tabs>
        <w:tab w:val="center" w:pos="4320"/>
        <w:tab w:val="right" w:pos="8640"/>
      </w:tabs>
      <w:spacing w:after="0" w:line="240" w:lineRule="auto"/>
    </w:pPr>
    <w:rPr>
      <w:rFonts w:ascii="Arial" w:eastAsia="SimSun" w:hAnsi="Arial" w:cs="Times New Roman"/>
      <w:sz w:val="20"/>
      <w:szCs w:val="20"/>
      <w:lang w:val="en-AU" w:eastAsia="en-US"/>
    </w:rPr>
  </w:style>
  <w:style w:type="character" w:customStyle="1" w:styleId="FooterChar">
    <w:name w:val="Footer Char"/>
    <w:basedOn w:val="DefaultParagraphFont"/>
    <w:link w:val="Footer"/>
    <w:uiPriority w:val="99"/>
    <w:rsid w:val="00EA1A34"/>
    <w:rPr>
      <w:rFonts w:ascii="Arial" w:eastAsia="SimSun" w:hAnsi="Arial" w:cs="Times New Roman"/>
      <w:sz w:val="20"/>
      <w:szCs w:val="20"/>
      <w:lang w:val="en-AU" w:eastAsia="en-US"/>
    </w:rPr>
  </w:style>
  <w:style w:type="character" w:customStyle="1" w:styleId="Heading2Char">
    <w:name w:val="Heading 2 Char"/>
    <w:aliases w:val="h2 Char,A.B.C. Char,Activity Char,Sub-section Title Char,2 Char,H21 Char,H22 Char,H211 Char,H23 Char,H212 Char,H221 Char,H2111 Char,H24 Char,Head 2 Char,l2 Char,UNDERRUBRIK 1-2 Char,TitreProp Char,Header 2 Char,ITT t2 Char,Livello 2 Char"/>
    <w:basedOn w:val="DefaultParagraphFont"/>
    <w:link w:val="Heading2"/>
    <w:uiPriority w:val="9"/>
    <w:rsid w:val="00102319"/>
    <w:rPr>
      <w:rFonts w:ascii="Arial" w:eastAsiaTheme="majorEastAsia" w:hAnsi="Arial" w:cstheme="majorBidi"/>
      <w:b/>
      <w:bCs/>
      <w:sz w:val="28"/>
      <w:szCs w:val="26"/>
    </w:rPr>
  </w:style>
  <w:style w:type="paragraph" w:styleId="ListParagraph">
    <w:name w:val="List Paragraph"/>
    <w:aliases w:val="Use Case List Paragraph,Heading2,Bullet 1,List Paragraph1,Body Bullet,Bulleted Text,Ref,lp1,Figure_name,List Paragraph Char Char,b1,Bullet for no #'s,B1,bu1,bu1 + Before:  0 pt,After:  6 pt,Colorful List - Accent 11,List Paragraph 1,new,n"/>
    <w:basedOn w:val="Normal"/>
    <w:link w:val="ListParagraphChar"/>
    <w:uiPriority w:val="34"/>
    <w:qFormat/>
    <w:rsid w:val="004A5467"/>
    <w:pPr>
      <w:ind w:left="720"/>
      <w:contextualSpacing/>
    </w:pPr>
  </w:style>
  <w:style w:type="paragraph" w:styleId="TOCHeading">
    <w:name w:val="TOC Heading"/>
    <w:basedOn w:val="Heading1"/>
    <w:next w:val="Normal"/>
    <w:uiPriority w:val="39"/>
    <w:semiHidden/>
    <w:unhideWhenUsed/>
    <w:qFormat/>
    <w:rsid w:val="00742AA8"/>
    <w:pPr>
      <w:numPr>
        <w:numId w:val="0"/>
      </w:numPr>
      <w:outlineLvl w:val="9"/>
    </w:pPr>
    <w:rPr>
      <w:rFonts w:asciiTheme="majorHAnsi" w:hAnsiTheme="majorHAnsi"/>
      <w:color w:val="365F91" w:themeColor="accent1" w:themeShade="BF"/>
      <w:sz w:val="28"/>
      <w:lang w:val="en-US" w:eastAsia="ja-JP"/>
    </w:rPr>
  </w:style>
  <w:style w:type="paragraph" w:styleId="TOC1">
    <w:name w:val="toc 1"/>
    <w:basedOn w:val="Normal"/>
    <w:next w:val="Normal"/>
    <w:autoRedefine/>
    <w:uiPriority w:val="39"/>
    <w:unhideWhenUsed/>
    <w:qFormat/>
    <w:rsid w:val="00742AA8"/>
    <w:pPr>
      <w:spacing w:after="100"/>
    </w:pPr>
  </w:style>
  <w:style w:type="paragraph" w:styleId="TOC2">
    <w:name w:val="toc 2"/>
    <w:basedOn w:val="Normal"/>
    <w:next w:val="Normal"/>
    <w:autoRedefine/>
    <w:uiPriority w:val="39"/>
    <w:unhideWhenUsed/>
    <w:qFormat/>
    <w:rsid w:val="00742AA8"/>
    <w:pPr>
      <w:spacing w:after="100"/>
      <w:ind w:left="220"/>
    </w:pPr>
  </w:style>
  <w:style w:type="character" w:styleId="Hyperlink">
    <w:name w:val="Hyperlink"/>
    <w:basedOn w:val="DefaultParagraphFont"/>
    <w:uiPriority w:val="99"/>
    <w:unhideWhenUsed/>
    <w:rsid w:val="00742AA8"/>
    <w:rPr>
      <w:color w:val="0000FF" w:themeColor="hyperlink"/>
      <w:u w:val="single"/>
    </w:rPr>
  </w:style>
  <w:style w:type="character" w:customStyle="1" w:styleId="Heading3Char">
    <w:name w:val="Heading 3 Char"/>
    <w:basedOn w:val="DefaultParagraphFont"/>
    <w:link w:val="Heading3"/>
    <w:uiPriority w:val="9"/>
    <w:rsid w:val="00E46F31"/>
    <w:rPr>
      <w:rFonts w:ascii="Arial" w:eastAsiaTheme="majorEastAsia" w:hAnsi="Arial" w:cstheme="majorBidi"/>
      <w:b/>
      <w:bCs/>
    </w:rPr>
  </w:style>
  <w:style w:type="paragraph" w:styleId="Header">
    <w:name w:val="header"/>
    <w:basedOn w:val="Normal"/>
    <w:link w:val="HeaderChar"/>
    <w:uiPriority w:val="99"/>
    <w:unhideWhenUsed/>
    <w:rsid w:val="000070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709B"/>
  </w:style>
  <w:style w:type="paragraph" w:styleId="TOC3">
    <w:name w:val="toc 3"/>
    <w:basedOn w:val="Normal"/>
    <w:next w:val="Normal"/>
    <w:autoRedefine/>
    <w:uiPriority w:val="39"/>
    <w:unhideWhenUsed/>
    <w:qFormat/>
    <w:rsid w:val="00BF6D06"/>
    <w:pPr>
      <w:tabs>
        <w:tab w:val="left" w:pos="1320"/>
        <w:tab w:val="right" w:leader="dot" w:pos="10763"/>
      </w:tabs>
      <w:spacing w:after="100"/>
      <w:ind w:left="440"/>
    </w:pPr>
    <w:rPr>
      <w:lang w:val="en-US" w:eastAsia="ja-JP"/>
    </w:rPr>
  </w:style>
  <w:style w:type="character" w:styleId="FollowedHyperlink">
    <w:name w:val="FollowedHyperlink"/>
    <w:basedOn w:val="DefaultParagraphFont"/>
    <w:uiPriority w:val="99"/>
    <w:semiHidden/>
    <w:unhideWhenUsed/>
    <w:rsid w:val="00E45341"/>
    <w:rPr>
      <w:color w:val="800080" w:themeColor="followedHyperlink"/>
      <w:u w:val="single"/>
    </w:rPr>
  </w:style>
  <w:style w:type="paragraph" w:styleId="NoSpacing">
    <w:name w:val="No Spacing"/>
    <w:link w:val="NoSpacingChar"/>
    <w:uiPriority w:val="1"/>
    <w:qFormat/>
    <w:rsid w:val="00572FE3"/>
    <w:pPr>
      <w:spacing w:after="0" w:line="240" w:lineRule="auto"/>
    </w:pPr>
  </w:style>
  <w:style w:type="character" w:customStyle="1" w:styleId="Heading4Char">
    <w:name w:val="Heading 4 Char"/>
    <w:basedOn w:val="DefaultParagraphFont"/>
    <w:link w:val="Heading4"/>
    <w:uiPriority w:val="9"/>
    <w:rsid w:val="00951347"/>
    <w:rPr>
      <w:rFonts w:eastAsiaTheme="majorEastAsia" w:cstheme="majorBidi"/>
      <w:b/>
      <w:bCs/>
      <w:iCs/>
      <w:color w:val="000000" w:themeColor="text1"/>
    </w:rPr>
  </w:style>
  <w:style w:type="character" w:customStyle="1" w:styleId="Heading5Char">
    <w:name w:val="Heading 5 Char"/>
    <w:basedOn w:val="DefaultParagraphFont"/>
    <w:link w:val="Heading5"/>
    <w:uiPriority w:val="9"/>
    <w:rsid w:val="00524EA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rsid w:val="0095134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5134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513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951347"/>
    <w:rPr>
      <w:rFonts w:asciiTheme="majorHAnsi" w:eastAsiaTheme="majorEastAsia" w:hAnsiTheme="majorHAnsi" w:cstheme="majorBidi"/>
      <w:i/>
      <w:iCs/>
      <w:color w:val="404040" w:themeColor="text1" w:themeTint="BF"/>
      <w:sz w:val="20"/>
      <w:szCs w:val="20"/>
    </w:rPr>
  </w:style>
  <w:style w:type="character" w:customStyle="1" w:styleId="NoSpacingChar">
    <w:name w:val="No Spacing Char"/>
    <w:basedOn w:val="DefaultParagraphFont"/>
    <w:link w:val="NoSpacing"/>
    <w:uiPriority w:val="1"/>
    <w:locked/>
    <w:rsid w:val="00F472D9"/>
  </w:style>
  <w:style w:type="table" w:customStyle="1" w:styleId="TableGrid1">
    <w:name w:val="Table Grid1"/>
    <w:basedOn w:val="TableNormal"/>
    <w:next w:val="TableGrid"/>
    <w:uiPriority w:val="59"/>
    <w:rsid w:val="00F472D9"/>
    <w:pPr>
      <w:spacing w:after="0" w:line="240" w:lineRule="auto"/>
    </w:pPr>
    <w:rPr>
      <w:lang w:val="en-US"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unhideWhenUsed/>
    <w:rsid w:val="00E07709"/>
    <w:rPr>
      <w:sz w:val="16"/>
      <w:szCs w:val="16"/>
    </w:rPr>
  </w:style>
  <w:style w:type="paragraph" w:styleId="CommentText">
    <w:name w:val="annotation text"/>
    <w:basedOn w:val="Normal"/>
    <w:link w:val="CommentTextChar"/>
    <w:uiPriority w:val="99"/>
    <w:unhideWhenUsed/>
    <w:rsid w:val="00E07709"/>
    <w:pPr>
      <w:spacing w:line="240" w:lineRule="auto"/>
    </w:pPr>
    <w:rPr>
      <w:sz w:val="20"/>
      <w:szCs w:val="20"/>
    </w:rPr>
  </w:style>
  <w:style w:type="character" w:customStyle="1" w:styleId="CommentTextChar">
    <w:name w:val="Comment Text Char"/>
    <w:basedOn w:val="DefaultParagraphFont"/>
    <w:link w:val="CommentText"/>
    <w:uiPriority w:val="99"/>
    <w:rsid w:val="00E07709"/>
    <w:rPr>
      <w:sz w:val="20"/>
      <w:szCs w:val="20"/>
    </w:rPr>
  </w:style>
  <w:style w:type="paragraph" w:styleId="CommentSubject">
    <w:name w:val="annotation subject"/>
    <w:basedOn w:val="CommentText"/>
    <w:next w:val="CommentText"/>
    <w:link w:val="CommentSubjectChar"/>
    <w:uiPriority w:val="99"/>
    <w:semiHidden/>
    <w:unhideWhenUsed/>
    <w:rsid w:val="00E07709"/>
    <w:rPr>
      <w:b/>
      <w:bCs/>
    </w:rPr>
  </w:style>
  <w:style w:type="character" w:customStyle="1" w:styleId="CommentSubjectChar">
    <w:name w:val="Comment Subject Char"/>
    <w:basedOn w:val="CommentTextChar"/>
    <w:link w:val="CommentSubject"/>
    <w:uiPriority w:val="99"/>
    <w:semiHidden/>
    <w:rsid w:val="00E07709"/>
    <w:rPr>
      <w:b/>
      <w:bCs/>
      <w:sz w:val="20"/>
      <w:szCs w:val="20"/>
    </w:rPr>
  </w:style>
  <w:style w:type="character" w:customStyle="1" w:styleId="ng-binding">
    <w:name w:val="ng-binding"/>
    <w:basedOn w:val="DefaultParagraphFont"/>
    <w:rsid w:val="00E52B8E"/>
  </w:style>
  <w:style w:type="paragraph" w:styleId="Revision">
    <w:name w:val="Revision"/>
    <w:hidden/>
    <w:uiPriority w:val="99"/>
    <w:semiHidden/>
    <w:rsid w:val="00C3619A"/>
    <w:pPr>
      <w:spacing w:after="0" w:line="240" w:lineRule="auto"/>
    </w:pPr>
  </w:style>
  <w:style w:type="table" w:customStyle="1" w:styleId="PlainTable11">
    <w:name w:val="Plain Table 11"/>
    <w:basedOn w:val="TableNormal"/>
    <w:uiPriority w:val="41"/>
    <w:rsid w:val="0005100C"/>
    <w:pPr>
      <w:spacing w:after="0" w:line="240" w:lineRule="auto"/>
    </w:pPr>
    <w:rPr>
      <w:rFonts w:eastAsiaTheme="minorHAnsi"/>
      <w:lang w:val="en-IN"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4A2B96"/>
    <w:pPr>
      <w:spacing w:after="0" w:line="240" w:lineRule="auto"/>
    </w:pPr>
    <w:rPr>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odyText">
    <w:name w:val="Body Text"/>
    <w:basedOn w:val="Normal"/>
    <w:link w:val="BodyTextChar"/>
    <w:uiPriority w:val="1"/>
    <w:qFormat/>
    <w:rsid w:val="00DD3D10"/>
    <w:pPr>
      <w:widowControl w:val="0"/>
      <w:autoSpaceDE w:val="0"/>
      <w:autoSpaceDN w:val="0"/>
      <w:spacing w:after="0" w:line="240" w:lineRule="auto"/>
    </w:pPr>
    <w:rPr>
      <w:rFonts w:ascii="Calibri" w:eastAsia="Calibri" w:hAnsi="Calibri" w:cs="Calibri"/>
      <w:lang w:val="en-US" w:eastAsia="en-US"/>
    </w:rPr>
  </w:style>
  <w:style w:type="character" w:customStyle="1" w:styleId="BodyTextChar">
    <w:name w:val="Body Text Char"/>
    <w:basedOn w:val="DefaultParagraphFont"/>
    <w:link w:val="BodyText"/>
    <w:uiPriority w:val="1"/>
    <w:rsid w:val="00DD3D10"/>
    <w:rPr>
      <w:rFonts w:ascii="Calibri" w:eastAsia="Calibri" w:hAnsi="Calibri" w:cs="Calibri"/>
      <w:lang w:val="en-US" w:eastAsia="en-US"/>
    </w:rPr>
  </w:style>
  <w:style w:type="paragraph" w:customStyle="1" w:styleId="TableParagraph">
    <w:name w:val="Table Paragraph"/>
    <w:basedOn w:val="Normal"/>
    <w:uiPriority w:val="1"/>
    <w:qFormat/>
    <w:rsid w:val="00FA4207"/>
    <w:pPr>
      <w:widowControl w:val="0"/>
      <w:autoSpaceDE w:val="0"/>
      <w:autoSpaceDN w:val="0"/>
      <w:spacing w:after="0" w:line="240" w:lineRule="auto"/>
      <w:ind w:left="112"/>
    </w:pPr>
    <w:rPr>
      <w:rFonts w:ascii="Arial" w:eastAsia="Arial" w:hAnsi="Arial" w:cs="Arial"/>
      <w:lang w:val="en-US" w:eastAsia="en-US"/>
    </w:rPr>
  </w:style>
  <w:style w:type="paragraph" w:styleId="NormalWeb">
    <w:name w:val="Normal (Web)"/>
    <w:basedOn w:val="Normal"/>
    <w:uiPriority w:val="99"/>
    <w:semiHidden/>
    <w:unhideWhenUsed/>
    <w:rsid w:val="00F70E7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Default">
    <w:name w:val="Default"/>
    <w:rsid w:val="00636C13"/>
    <w:pPr>
      <w:autoSpaceDE w:val="0"/>
      <w:autoSpaceDN w:val="0"/>
      <w:adjustRightInd w:val="0"/>
      <w:spacing w:after="0" w:line="240" w:lineRule="auto"/>
    </w:pPr>
    <w:rPr>
      <w:rFonts w:ascii="Calibri" w:hAnsi="Calibri" w:cs="Calibri"/>
      <w:color w:val="000000"/>
      <w:sz w:val="24"/>
      <w:szCs w:val="24"/>
      <w:lang w:val="en-US"/>
    </w:rPr>
  </w:style>
  <w:style w:type="character" w:customStyle="1" w:styleId="text-semi-bold">
    <w:name w:val="text-semi-bold"/>
    <w:basedOn w:val="DefaultParagraphFont"/>
    <w:rsid w:val="00363AE8"/>
  </w:style>
  <w:style w:type="character" w:customStyle="1" w:styleId="ListParagraphChar">
    <w:name w:val="List Paragraph Char"/>
    <w:aliases w:val="Use Case List Paragraph Char,Heading2 Char,Bullet 1 Char,List Paragraph1 Char,Body Bullet Char,Bulleted Text Char,Ref Char,lp1 Char,Figure_name Char,List Paragraph Char Char Char,b1 Char,Bullet for no #'s Char,B1 Char,bu1 Char,n Char"/>
    <w:basedOn w:val="DefaultParagraphFont"/>
    <w:link w:val="ListParagraph"/>
    <w:uiPriority w:val="34"/>
    <w:qFormat/>
    <w:locked/>
    <w:rsid w:val="00A570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5565">
      <w:bodyDiv w:val="1"/>
      <w:marLeft w:val="0"/>
      <w:marRight w:val="0"/>
      <w:marTop w:val="0"/>
      <w:marBottom w:val="0"/>
      <w:divBdr>
        <w:top w:val="none" w:sz="0" w:space="0" w:color="auto"/>
        <w:left w:val="none" w:sz="0" w:space="0" w:color="auto"/>
        <w:bottom w:val="none" w:sz="0" w:space="0" w:color="auto"/>
        <w:right w:val="none" w:sz="0" w:space="0" w:color="auto"/>
      </w:divBdr>
    </w:div>
    <w:div w:id="7610826">
      <w:bodyDiv w:val="1"/>
      <w:marLeft w:val="0"/>
      <w:marRight w:val="0"/>
      <w:marTop w:val="0"/>
      <w:marBottom w:val="0"/>
      <w:divBdr>
        <w:top w:val="none" w:sz="0" w:space="0" w:color="auto"/>
        <w:left w:val="none" w:sz="0" w:space="0" w:color="auto"/>
        <w:bottom w:val="none" w:sz="0" w:space="0" w:color="auto"/>
        <w:right w:val="none" w:sz="0" w:space="0" w:color="auto"/>
      </w:divBdr>
    </w:div>
    <w:div w:id="11033905">
      <w:bodyDiv w:val="1"/>
      <w:marLeft w:val="0"/>
      <w:marRight w:val="0"/>
      <w:marTop w:val="0"/>
      <w:marBottom w:val="0"/>
      <w:divBdr>
        <w:top w:val="none" w:sz="0" w:space="0" w:color="auto"/>
        <w:left w:val="none" w:sz="0" w:space="0" w:color="auto"/>
        <w:bottom w:val="none" w:sz="0" w:space="0" w:color="auto"/>
        <w:right w:val="none" w:sz="0" w:space="0" w:color="auto"/>
      </w:divBdr>
    </w:div>
    <w:div w:id="11566303">
      <w:bodyDiv w:val="1"/>
      <w:marLeft w:val="0"/>
      <w:marRight w:val="0"/>
      <w:marTop w:val="0"/>
      <w:marBottom w:val="0"/>
      <w:divBdr>
        <w:top w:val="none" w:sz="0" w:space="0" w:color="auto"/>
        <w:left w:val="none" w:sz="0" w:space="0" w:color="auto"/>
        <w:bottom w:val="none" w:sz="0" w:space="0" w:color="auto"/>
        <w:right w:val="none" w:sz="0" w:space="0" w:color="auto"/>
      </w:divBdr>
    </w:div>
    <w:div w:id="13462346">
      <w:bodyDiv w:val="1"/>
      <w:marLeft w:val="0"/>
      <w:marRight w:val="0"/>
      <w:marTop w:val="0"/>
      <w:marBottom w:val="0"/>
      <w:divBdr>
        <w:top w:val="none" w:sz="0" w:space="0" w:color="auto"/>
        <w:left w:val="none" w:sz="0" w:space="0" w:color="auto"/>
        <w:bottom w:val="none" w:sz="0" w:space="0" w:color="auto"/>
        <w:right w:val="none" w:sz="0" w:space="0" w:color="auto"/>
      </w:divBdr>
    </w:div>
    <w:div w:id="16976016">
      <w:bodyDiv w:val="1"/>
      <w:marLeft w:val="0"/>
      <w:marRight w:val="0"/>
      <w:marTop w:val="0"/>
      <w:marBottom w:val="0"/>
      <w:divBdr>
        <w:top w:val="none" w:sz="0" w:space="0" w:color="auto"/>
        <w:left w:val="none" w:sz="0" w:space="0" w:color="auto"/>
        <w:bottom w:val="none" w:sz="0" w:space="0" w:color="auto"/>
        <w:right w:val="none" w:sz="0" w:space="0" w:color="auto"/>
      </w:divBdr>
    </w:div>
    <w:div w:id="25252933">
      <w:bodyDiv w:val="1"/>
      <w:marLeft w:val="0"/>
      <w:marRight w:val="0"/>
      <w:marTop w:val="0"/>
      <w:marBottom w:val="0"/>
      <w:divBdr>
        <w:top w:val="none" w:sz="0" w:space="0" w:color="auto"/>
        <w:left w:val="none" w:sz="0" w:space="0" w:color="auto"/>
        <w:bottom w:val="none" w:sz="0" w:space="0" w:color="auto"/>
        <w:right w:val="none" w:sz="0" w:space="0" w:color="auto"/>
      </w:divBdr>
    </w:div>
    <w:div w:id="29689116">
      <w:bodyDiv w:val="1"/>
      <w:marLeft w:val="0"/>
      <w:marRight w:val="0"/>
      <w:marTop w:val="0"/>
      <w:marBottom w:val="0"/>
      <w:divBdr>
        <w:top w:val="none" w:sz="0" w:space="0" w:color="auto"/>
        <w:left w:val="none" w:sz="0" w:space="0" w:color="auto"/>
        <w:bottom w:val="none" w:sz="0" w:space="0" w:color="auto"/>
        <w:right w:val="none" w:sz="0" w:space="0" w:color="auto"/>
      </w:divBdr>
    </w:div>
    <w:div w:id="47611842">
      <w:bodyDiv w:val="1"/>
      <w:marLeft w:val="0"/>
      <w:marRight w:val="0"/>
      <w:marTop w:val="0"/>
      <w:marBottom w:val="0"/>
      <w:divBdr>
        <w:top w:val="none" w:sz="0" w:space="0" w:color="auto"/>
        <w:left w:val="none" w:sz="0" w:space="0" w:color="auto"/>
        <w:bottom w:val="none" w:sz="0" w:space="0" w:color="auto"/>
        <w:right w:val="none" w:sz="0" w:space="0" w:color="auto"/>
      </w:divBdr>
    </w:div>
    <w:div w:id="48655601">
      <w:bodyDiv w:val="1"/>
      <w:marLeft w:val="0"/>
      <w:marRight w:val="0"/>
      <w:marTop w:val="0"/>
      <w:marBottom w:val="0"/>
      <w:divBdr>
        <w:top w:val="none" w:sz="0" w:space="0" w:color="auto"/>
        <w:left w:val="none" w:sz="0" w:space="0" w:color="auto"/>
        <w:bottom w:val="none" w:sz="0" w:space="0" w:color="auto"/>
        <w:right w:val="none" w:sz="0" w:space="0" w:color="auto"/>
      </w:divBdr>
    </w:div>
    <w:div w:id="56513921">
      <w:bodyDiv w:val="1"/>
      <w:marLeft w:val="0"/>
      <w:marRight w:val="0"/>
      <w:marTop w:val="0"/>
      <w:marBottom w:val="0"/>
      <w:divBdr>
        <w:top w:val="none" w:sz="0" w:space="0" w:color="auto"/>
        <w:left w:val="none" w:sz="0" w:space="0" w:color="auto"/>
        <w:bottom w:val="none" w:sz="0" w:space="0" w:color="auto"/>
        <w:right w:val="none" w:sz="0" w:space="0" w:color="auto"/>
      </w:divBdr>
    </w:div>
    <w:div w:id="59257984">
      <w:bodyDiv w:val="1"/>
      <w:marLeft w:val="0"/>
      <w:marRight w:val="0"/>
      <w:marTop w:val="0"/>
      <w:marBottom w:val="0"/>
      <w:divBdr>
        <w:top w:val="none" w:sz="0" w:space="0" w:color="auto"/>
        <w:left w:val="none" w:sz="0" w:space="0" w:color="auto"/>
        <w:bottom w:val="none" w:sz="0" w:space="0" w:color="auto"/>
        <w:right w:val="none" w:sz="0" w:space="0" w:color="auto"/>
      </w:divBdr>
    </w:div>
    <w:div w:id="69235563">
      <w:bodyDiv w:val="1"/>
      <w:marLeft w:val="0"/>
      <w:marRight w:val="0"/>
      <w:marTop w:val="0"/>
      <w:marBottom w:val="0"/>
      <w:divBdr>
        <w:top w:val="none" w:sz="0" w:space="0" w:color="auto"/>
        <w:left w:val="none" w:sz="0" w:space="0" w:color="auto"/>
        <w:bottom w:val="none" w:sz="0" w:space="0" w:color="auto"/>
        <w:right w:val="none" w:sz="0" w:space="0" w:color="auto"/>
      </w:divBdr>
    </w:div>
    <w:div w:id="76942219">
      <w:bodyDiv w:val="1"/>
      <w:marLeft w:val="0"/>
      <w:marRight w:val="0"/>
      <w:marTop w:val="0"/>
      <w:marBottom w:val="0"/>
      <w:divBdr>
        <w:top w:val="none" w:sz="0" w:space="0" w:color="auto"/>
        <w:left w:val="none" w:sz="0" w:space="0" w:color="auto"/>
        <w:bottom w:val="none" w:sz="0" w:space="0" w:color="auto"/>
        <w:right w:val="none" w:sz="0" w:space="0" w:color="auto"/>
      </w:divBdr>
    </w:div>
    <w:div w:id="78598183">
      <w:bodyDiv w:val="1"/>
      <w:marLeft w:val="0"/>
      <w:marRight w:val="0"/>
      <w:marTop w:val="0"/>
      <w:marBottom w:val="0"/>
      <w:divBdr>
        <w:top w:val="none" w:sz="0" w:space="0" w:color="auto"/>
        <w:left w:val="none" w:sz="0" w:space="0" w:color="auto"/>
        <w:bottom w:val="none" w:sz="0" w:space="0" w:color="auto"/>
        <w:right w:val="none" w:sz="0" w:space="0" w:color="auto"/>
      </w:divBdr>
    </w:div>
    <w:div w:id="80496282">
      <w:bodyDiv w:val="1"/>
      <w:marLeft w:val="0"/>
      <w:marRight w:val="0"/>
      <w:marTop w:val="0"/>
      <w:marBottom w:val="0"/>
      <w:divBdr>
        <w:top w:val="none" w:sz="0" w:space="0" w:color="auto"/>
        <w:left w:val="none" w:sz="0" w:space="0" w:color="auto"/>
        <w:bottom w:val="none" w:sz="0" w:space="0" w:color="auto"/>
        <w:right w:val="none" w:sz="0" w:space="0" w:color="auto"/>
      </w:divBdr>
    </w:div>
    <w:div w:id="81339094">
      <w:bodyDiv w:val="1"/>
      <w:marLeft w:val="0"/>
      <w:marRight w:val="0"/>
      <w:marTop w:val="0"/>
      <w:marBottom w:val="0"/>
      <w:divBdr>
        <w:top w:val="none" w:sz="0" w:space="0" w:color="auto"/>
        <w:left w:val="none" w:sz="0" w:space="0" w:color="auto"/>
        <w:bottom w:val="none" w:sz="0" w:space="0" w:color="auto"/>
        <w:right w:val="none" w:sz="0" w:space="0" w:color="auto"/>
      </w:divBdr>
    </w:div>
    <w:div w:id="83965656">
      <w:bodyDiv w:val="1"/>
      <w:marLeft w:val="0"/>
      <w:marRight w:val="0"/>
      <w:marTop w:val="0"/>
      <w:marBottom w:val="0"/>
      <w:divBdr>
        <w:top w:val="none" w:sz="0" w:space="0" w:color="auto"/>
        <w:left w:val="none" w:sz="0" w:space="0" w:color="auto"/>
        <w:bottom w:val="none" w:sz="0" w:space="0" w:color="auto"/>
        <w:right w:val="none" w:sz="0" w:space="0" w:color="auto"/>
      </w:divBdr>
    </w:div>
    <w:div w:id="101268353">
      <w:bodyDiv w:val="1"/>
      <w:marLeft w:val="0"/>
      <w:marRight w:val="0"/>
      <w:marTop w:val="0"/>
      <w:marBottom w:val="0"/>
      <w:divBdr>
        <w:top w:val="none" w:sz="0" w:space="0" w:color="auto"/>
        <w:left w:val="none" w:sz="0" w:space="0" w:color="auto"/>
        <w:bottom w:val="none" w:sz="0" w:space="0" w:color="auto"/>
        <w:right w:val="none" w:sz="0" w:space="0" w:color="auto"/>
      </w:divBdr>
    </w:div>
    <w:div w:id="103427640">
      <w:bodyDiv w:val="1"/>
      <w:marLeft w:val="0"/>
      <w:marRight w:val="0"/>
      <w:marTop w:val="0"/>
      <w:marBottom w:val="0"/>
      <w:divBdr>
        <w:top w:val="none" w:sz="0" w:space="0" w:color="auto"/>
        <w:left w:val="none" w:sz="0" w:space="0" w:color="auto"/>
        <w:bottom w:val="none" w:sz="0" w:space="0" w:color="auto"/>
        <w:right w:val="none" w:sz="0" w:space="0" w:color="auto"/>
      </w:divBdr>
    </w:div>
    <w:div w:id="104858504">
      <w:bodyDiv w:val="1"/>
      <w:marLeft w:val="0"/>
      <w:marRight w:val="0"/>
      <w:marTop w:val="0"/>
      <w:marBottom w:val="0"/>
      <w:divBdr>
        <w:top w:val="none" w:sz="0" w:space="0" w:color="auto"/>
        <w:left w:val="none" w:sz="0" w:space="0" w:color="auto"/>
        <w:bottom w:val="none" w:sz="0" w:space="0" w:color="auto"/>
        <w:right w:val="none" w:sz="0" w:space="0" w:color="auto"/>
      </w:divBdr>
    </w:div>
    <w:div w:id="106658813">
      <w:bodyDiv w:val="1"/>
      <w:marLeft w:val="0"/>
      <w:marRight w:val="0"/>
      <w:marTop w:val="0"/>
      <w:marBottom w:val="0"/>
      <w:divBdr>
        <w:top w:val="none" w:sz="0" w:space="0" w:color="auto"/>
        <w:left w:val="none" w:sz="0" w:space="0" w:color="auto"/>
        <w:bottom w:val="none" w:sz="0" w:space="0" w:color="auto"/>
        <w:right w:val="none" w:sz="0" w:space="0" w:color="auto"/>
      </w:divBdr>
    </w:div>
    <w:div w:id="114450046">
      <w:bodyDiv w:val="1"/>
      <w:marLeft w:val="0"/>
      <w:marRight w:val="0"/>
      <w:marTop w:val="0"/>
      <w:marBottom w:val="0"/>
      <w:divBdr>
        <w:top w:val="none" w:sz="0" w:space="0" w:color="auto"/>
        <w:left w:val="none" w:sz="0" w:space="0" w:color="auto"/>
        <w:bottom w:val="none" w:sz="0" w:space="0" w:color="auto"/>
        <w:right w:val="none" w:sz="0" w:space="0" w:color="auto"/>
      </w:divBdr>
    </w:div>
    <w:div w:id="120733590">
      <w:bodyDiv w:val="1"/>
      <w:marLeft w:val="0"/>
      <w:marRight w:val="0"/>
      <w:marTop w:val="0"/>
      <w:marBottom w:val="0"/>
      <w:divBdr>
        <w:top w:val="none" w:sz="0" w:space="0" w:color="auto"/>
        <w:left w:val="none" w:sz="0" w:space="0" w:color="auto"/>
        <w:bottom w:val="none" w:sz="0" w:space="0" w:color="auto"/>
        <w:right w:val="none" w:sz="0" w:space="0" w:color="auto"/>
      </w:divBdr>
    </w:div>
    <w:div w:id="121703406">
      <w:bodyDiv w:val="1"/>
      <w:marLeft w:val="0"/>
      <w:marRight w:val="0"/>
      <w:marTop w:val="0"/>
      <w:marBottom w:val="0"/>
      <w:divBdr>
        <w:top w:val="none" w:sz="0" w:space="0" w:color="auto"/>
        <w:left w:val="none" w:sz="0" w:space="0" w:color="auto"/>
        <w:bottom w:val="none" w:sz="0" w:space="0" w:color="auto"/>
        <w:right w:val="none" w:sz="0" w:space="0" w:color="auto"/>
      </w:divBdr>
    </w:div>
    <w:div w:id="132142538">
      <w:bodyDiv w:val="1"/>
      <w:marLeft w:val="0"/>
      <w:marRight w:val="0"/>
      <w:marTop w:val="0"/>
      <w:marBottom w:val="0"/>
      <w:divBdr>
        <w:top w:val="none" w:sz="0" w:space="0" w:color="auto"/>
        <w:left w:val="none" w:sz="0" w:space="0" w:color="auto"/>
        <w:bottom w:val="none" w:sz="0" w:space="0" w:color="auto"/>
        <w:right w:val="none" w:sz="0" w:space="0" w:color="auto"/>
      </w:divBdr>
    </w:div>
    <w:div w:id="148523920">
      <w:bodyDiv w:val="1"/>
      <w:marLeft w:val="0"/>
      <w:marRight w:val="0"/>
      <w:marTop w:val="0"/>
      <w:marBottom w:val="0"/>
      <w:divBdr>
        <w:top w:val="none" w:sz="0" w:space="0" w:color="auto"/>
        <w:left w:val="none" w:sz="0" w:space="0" w:color="auto"/>
        <w:bottom w:val="none" w:sz="0" w:space="0" w:color="auto"/>
        <w:right w:val="none" w:sz="0" w:space="0" w:color="auto"/>
      </w:divBdr>
    </w:div>
    <w:div w:id="150953533">
      <w:bodyDiv w:val="1"/>
      <w:marLeft w:val="0"/>
      <w:marRight w:val="0"/>
      <w:marTop w:val="0"/>
      <w:marBottom w:val="0"/>
      <w:divBdr>
        <w:top w:val="none" w:sz="0" w:space="0" w:color="auto"/>
        <w:left w:val="none" w:sz="0" w:space="0" w:color="auto"/>
        <w:bottom w:val="none" w:sz="0" w:space="0" w:color="auto"/>
        <w:right w:val="none" w:sz="0" w:space="0" w:color="auto"/>
      </w:divBdr>
    </w:div>
    <w:div w:id="151532384">
      <w:bodyDiv w:val="1"/>
      <w:marLeft w:val="0"/>
      <w:marRight w:val="0"/>
      <w:marTop w:val="0"/>
      <w:marBottom w:val="0"/>
      <w:divBdr>
        <w:top w:val="none" w:sz="0" w:space="0" w:color="auto"/>
        <w:left w:val="none" w:sz="0" w:space="0" w:color="auto"/>
        <w:bottom w:val="none" w:sz="0" w:space="0" w:color="auto"/>
        <w:right w:val="none" w:sz="0" w:space="0" w:color="auto"/>
      </w:divBdr>
    </w:div>
    <w:div w:id="156582232">
      <w:bodyDiv w:val="1"/>
      <w:marLeft w:val="0"/>
      <w:marRight w:val="0"/>
      <w:marTop w:val="0"/>
      <w:marBottom w:val="0"/>
      <w:divBdr>
        <w:top w:val="none" w:sz="0" w:space="0" w:color="auto"/>
        <w:left w:val="none" w:sz="0" w:space="0" w:color="auto"/>
        <w:bottom w:val="none" w:sz="0" w:space="0" w:color="auto"/>
        <w:right w:val="none" w:sz="0" w:space="0" w:color="auto"/>
      </w:divBdr>
    </w:div>
    <w:div w:id="161552056">
      <w:bodyDiv w:val="1"/>
      <w:marLeft w:val="0"/>
      <w:marRight w:val="0"/>
      <w:marTop w:val="0"/>
      <w:marBottom w:val="0"/>
      <w:divBdr>
        <w:top w:val="none" w:sz="0" w:space="0" w:color="auto"/>
        <w:left w:val="none" w:sz="0" w:space="0" w:color="auto"/>
        <w:bottom w:val="none" w:sz="0" w:space="0" w:color="auto"/>
        <w:right w:val="none" w:sz="0" w:space="0" w:color="auto"/>
      </w:divBdr>
    </w:div>
    <w:div w:id="175116202">
      <w:bodyDiv w:val="1"/>
      <w:marLeft w:val="0"/>
      <w:marRight w:val="0"/>
      <w:marTop w:val="0"/>
      <w:marBottom w:val="0"/>
      <w:divBdr>
        <w:top w:val="none" w:sz="0" w:space="0" w:color="auto"/>
        <w:left w:val="none" w:sz="0" w:space="0" w:color="auto"/>
        <w:bottom w:val="none" w:sz="0" w:space="0" w:color="auto"/>
        <w:right w:val="none" w:sz="0" w:space="0" w:color="auto"/>
      </w:divBdr>
    </w:div>
    <w:div w:id="177041861">
      <w:bodyDiv w:val="1"/>
      <w:marLeft w:val="0"/>
      <w:marRight w:val="0"/>
      <w:marTop w:val="0"/>
      <w:marBottom w:val="0"/>
      <w:divBdr>
        <w:top w:val="none" w:sz="0" w:space="0" w:color="auto"/>
        <w:left w:val="none" w:sz="0" w:space="0" w:color="auto"/>
        <w:bottom w:val="none" w:sz="0" w:space="0" w:color="auto"/>
        <w:right w:val="none" w:sz="0" w:space="0" w:color="auto"/>
      </w:divBdr>
    </w:div>
    <w:div w:id="186531026">
      <w:bodyDiv w:val="1"/>
      <w:marLeft w:val="0"/>
      <w:marRight w:val="0"/>
      <w:marTop w:val="0"/>
      <w:marBottom w:val="0"/>
      <w:divBdr>
        <w:top w:val="none" w:sz="0" w:space="0" w:color="auto"/>
        <w:left w:val="none" w:sz="0" w:space="0" w:color="auto"/>
        <w:bottom w:val="none" w:sz="0" w:space="0" w:color="auto"/>
        <w:right w:val="none" w:sz="0" w:space="0" w:color="auto"/>
      </w:divBdr>
    </w:div>
    <w:div w:id="186721784">
      <w:bodyDiv w:val="1"/>
      <w:marLeft w:val="0"/>
      <w:marRight w:val="0"/>
      <w:marTop w:val="0"/>
      <w:marBottom w:val="0"/>
      <w:divBdr>
        <w:top w:val="none" w:sz="0" w:space="0" w:color="auto"/>
        <w:left w:val="none" w:sz="0" w:space="0" w:color="auto"/>
        <w:bottom w:val="none" w:sz="0" w:space="0" w:color="auto"/>
        <w:right w:val="none" w:sz="0" w:space="0" w:color="auto"/>
      </w:divBdr>
    </w:div>
    <w:div w:id="198669220">
      <w:bodyDiv w:val="1"/>
      <w:marLeft w:val="0"/>
      <w:marRight w:val="0"/>
      <w:marTop w:val="0"/>
      <w:marBottom w:val="0"/>
      <w:divBdr>
        <w:top w:val="none" w:sz="0" w:space="0" w:color="auto"/>
        <w:left w:val="none" w:sz="0" w:space="0" w:color="auto"/>
        <w:bottom w:val="none" w:sz="0" w:space="0" w:color="auto"/>
        <w:right w:val="none" w:sz="0" w:space="0" w:color="auto"/>
      </w:divBdr>
    </w:div>
    <w:div w:id="209342479">
      <w:bodyDiv w:val="1"/>
      <w:marLeft w:val="0"/>
      <w:marRight w:val="0"/>
      <w:marTop w:val="0"/>
      <w:marBottom w:val="0"/>
      <w:divBdr>
        <w:top w:val="none" w:sz="0" w:space="0" w:color="auto"/>
        <w:left w:val="none" w:sz="0" w:space="0" w:color="auto"/>
        <w:bottom w:val="none" w:sz="0" w:space="0" w:color="auto"/>
        <w:right w:val="none" w:sz="0" w:space="0" w:color="auto"/>
      </w:divBdr>
    </w:div>
    <w:div w:id="209612465">
      <w:bodyDiv w:val="1"/>
      <w:marLeft w:val="0"/>
      <w:marRight w:val="0"/>
      <w:marTop w:val="0"/>
      <w:marBottom w:val="0"/>
      <w:divBdr>
        <w:top w:val="none" w:sz="0" w:space="0" w:color="auto"/>
        <w:left w:val="none" w:sz="0" w:space="0" w:color="auto"/>
        <w:bottom w:val="none" w:sz="0" w:space="0" w:color="auto"/>
        <w:right w:val="none" w:sz="0" w:space="0" w:color="auto"/>
      </w:divBdr>
    </w:div>
    <w:div w:id="213464782">
      <w:bodyDiv w:val="1"/>
      <w:marLeft w:val="0"/>
      <w:marRight w:val="0"/>
      <w:marTop w:val="0"/>
      <w:marBottom w:val="0"/>
      <w:divBdr>
        <w:top w:val="none" w:sz="0" w:space="0" w:color="auto"/>
        <w:left w:val="none" w:sz="0" w:space="0" w:color="auto"/>
        <w:bottom w:val="none" w:sz="0" w:space="0" w:color="auto"/>
        <w:right w:val="none" w:sz="0" w:space="0" w:color="auto"/>
      </w:divBdr>
    </w:div>
    <w:div w:id="221720134">
      <w:bodyDiv w:val="1"/>
      <w:marLeft w:val="0"/>
      <w:marRight w:val="0"/>
      <w:marTop w:val="0"/>
      <w:marBottom w:val="0"/>
      <w:divBdr>
        <w:top w:val="none" w:sz="0" w:space="0" w:color="auto"/>
        <w:left w:val="none" w:sz="0" w:space="0" w:color="auto"/>
        <w:bottom w:val="none" w:sz="0" w:space="0" w:color="auto"/>
        <w:right w:val="none" w:sz="0" w:space="0" w:color="auto"/>
      </w:divBdr>
    </w:div>
    <w:div w:id="221992171">
      <w:bodyDiv w:val="1"/>
      <w:marLeft w:val="0"/>
      <w:marRight w:val="0"/>
      <w:marTop w:val="0"/>
      <w:marBottom w:val="0"/>
      <w:divBdr>
        <w:top w:val="none" w:sz="0" w:space="0" w:color="auto"/>
        <w:left w:val="none" w:sz="0" w:space="0" w:color="auto"/>
        <w:bottom w:val="none" w:sz="0" w:space="0" w:color="auto"/>
        <w:right w:val="none" w:sz="0" w:space="0" w:color="auto"/>
      </w:divBdr>
    </w:div>
    <w:div w:id="222133352">
      <w:bodyDiv w:val="1"/>
      <w:marLeft w:val="0"/>
      <w:marRight w:val="0"/>
      <w:marTop w:val="0"/>
      <w:marBottom w:val="0"/>
      <w:divBdr>
        <w:top w:val="none" w:sz="0" w:space="0" w:color="auto"/>
        <w:left w:val="none" w:sz="0" w:space="0" w:color="auto"/>
        <w:bottom w:val="none" w:sz="0" w:space="0" w:color="auto"/>
        <w:right w:val="none" w:sz="0" w:space="0" w:color="auto"/>
      </w:divBdr>
    </w:div>
    <w:div w:id="225378971">
      <w:bodyDiv w:val="1"/>
      <w:marLeft w:val="0"/>
      <w:marRight w:val="0"/>
      <w:marTop w:val="0"/>
      <w:marBottom w:val="0"/>
      <w:divBdr>
        <w:top w:val="none" w:sz="0" w:space="0" w:color="auto"/>
        <w:left w:val="none" w:sz="0" w:space="0" w:color="auto"/>
        <w:bottom w:val="none" w:sz="0" w:space="0" w:color="auto"/>
        <w:right w:val="none" w:sz="0" w:space="0" w:color="auto"/>
      </w:divBdr>
    </w:div>
    <w:div w:id="236519836">
      <w:bodyDiv w:val="1"/>
      <w:marLeft w:val="0"/>
      <w:marRight w:val="0"/>
      <w:marTop w:val="0"/>
      <w:marBottom w:val="0"/>
      <w:divBdr>
        <w:top w:val="none" w:sz="0" w:space="0" w:color="auto"/>
        <w:left w:val="none" w:sz="0" w:space="0" w:color="auto"/>
        <w:bottom w:val="none" w:sz="0" w:space="0" w:color="auto"/>
        <w:right w:val="none" w:sz="0" w:space="0" w:color="auto"/>
      </w:divBdr>
    </w:div>
    <w:div w:id="245116270">
      <w:bodyDiv w:val="1"/>
      <w:marLeft w:val="0"/>
      <w:marRight w:val="0"/>
      <w:marTop w:val="0"/>
      <w:marBottom w:val="0"/>
      <w:divBdr>
        <w:top w:val="none" w:sz="0" w:space="0" w:color="auto"/>
        <w:left w:val="none" w:sz="0" w:space="0" w:color="auto"/>
        <w:bottom w:val="none" w:sz="0" w:space="0" w:color="auto"/>
        <w:right w:val="none" w:sz="0" w:space="0" w:color="auto"/>
      </w:divBdr>
    </w:div>
    <w:div w:id="247426420">
      <w:bodyDiv w:val="1"/>
      <w:marLeft w:val="0"/>
      <w:marRight w:val="0"/>
      <w:marTop w:val="0"/>
      <w:marBottom w:val="0"/>
      <w:divBdr>
        <w:top w:val="none" w:sz="0" w:space="0" w:color="auto"/>
        <w:left w:val="none" w:sz="0" w:space="0" w:color="auto"/>
        <w:bottom w:val="none" w:sz="0" w:space="0" w:color="auto"/>
        <w:right w:val="none" w:sz="0" w:space="0" w:color="auto"/>
      </w:divBdr>
    </w:div>
    <w:div w:id="270288802">
      <w:bodyDiv w:val="1"/>
      <w:marLeft w:val="0"/>
      <w:marRight w:val="0"/>
      <w:marTop w:val="0"/>
      <w:marBottom w:val="0"/>
      <w:divBdr>
        <w:top w:val="none" w:sz="0" w:space="0" w:color="auto"/>
        <w:left w:val="none" w:sz="0" w:space="0" w:color="auto"/>
        <w:bottom w:val="none" w:sz="0" w:space="0" w:color="auto"/>
        <w:right w:val="none" w:sz="0" w:space="0" w:color="auto"/>
      </w:divBdr>
    </w:div>
    <w:div w:id="270355420">
      <w:bodyDiv w:val="1"/>
      <w:marLeft w:val="0"/>
      <w:marRight w:val="0"/>
      <w:marTop w:val="0"/>
      <w:marBottom w:val="0"/>
      <w:divBdr>
        <w:top w:val="none" w:sz="0" w:space="0" w:color="auto"/>
        <w:left w:val="none" w:sz="0" w:space="0" w:color="auto"/>
        <w:bottom w:val="none" w:sz="0" w:space="0" w:color="auto"/>
        <w:right w:val="none" w:sz="0" w:space="0" w:color="auto"/>
      </w:divBdr>
    </w:div>
    <w:div w:id="272178736">
      <w:bodyDiv w:val="1"/>
      <w:marLeft w:val="0"/>
      <w:marRight w:val="0"/>
      <w:marTop w:val="0"/>
      <w:marBottom w:val="0"/>
      <w:divBdr>
        <w:top w:val="none" w:sz="0" w:space="0" w:color="auto"/>
        <w:left w:val="none" w:sz="0" w:space="0" w:color="auto"/>
        <w:bottom w:val="none" w:sz="0" w:space="0" w:color="auto"/>
        <w:right w:val="none" w:sz="0" w:space="0" w:color="auto"/>
      </w:divBdr>
    </w:div>
    <w:div w:id="274410672">
      <w:bodyDiv w:val="1"/>
      <w:marLeft w:val="0"/>
      <w:marRight w:val="0"/>
      <w:marTop w:val="0"/>
      <w:marBottom w:val="0"/>
      <w:divBdr>
        <w:top w:val="none" w:sz="0" w:space="0" w:color="auto"/>
        <w:left w:val="none" w:sz="0" w:space="0" w:color="auto"/>
        <w:bottom w:val="none" w:sz="0" w:space="0" w:color="auto"/>
        <w:right w:val="none" w:sz="0" w:space="0" w:color="auto"/>
      </w:divBdr>
    </w:div>
    <w:div w:id="275253482">
      <w:bodyDiv w:val="1"/>
      <w:marLeft w:val="0"/>
      <w:marRight w:val="0"/>
      <w:marTop w:val="0"/>
      <w:marBottom w:val="0"/>
      <w:divBdr>
        <w:top w:val="none" w:sz="0" w:space="0" w:color="auto"/>
        <w:left w:val="none" w:sz="0" w:space="0" w:color="auto"/>
        <w:bottom w:val="none" w:sz="0" w:space="0" w:color="auto"/>
        <w:right w:val="none" w:sz="0" w:space="0" w:color="auto"/>
      </w:divBdr>
    </w:div>
    <w:div w:id="275917064">
      <w:bodyDiv w:val="1"/>
      <w:marLeft w:val="0"/>
      <w:marRight w:val="0"/>
      <w:marTop w:val="0"/>
      <w:marBottom w:val="0"/>
      <w:divBdr>
        <w:top w:val="none" w:sz="0" w:space="0" w:color="auto"/>
        <w:left w:val="none" w:sz="0" w:space="0" w:color="auto"/>
        <w:bottom w:val="none" w:sz="0" w:space="0" w:color="auto"/>
        <w:right w:val="none" w:sz="0" w:space="0" w:color="auto"/>
      </w:divBdr>
    </w:div>
    <w:div w:id="282149732">
      <w:bodyDiv w:val="1"/>
      <w:marLeft w:val="0"/>
      <w:marRight w:val="0"/>
      <w:marTop w:val="0"/>
      <w:marBottom w:val="0"/>
      <w:divBdr>
        <w:top w:val="none" w:sz="0" w:space="0" w:color="auto"/>
        <w:left w:val="none" w:sz="0" w:space="0" w:color="auto"/>
        <w:bottom w:val="none" w:sz="0" w:space="0" w:color="auto"/>
        <w:right w:val="none" w:sz="0" w:space="0" w:color="auto"/>
      </w:divBdr>
    </w:div>
    <w:div w:id="292449044">
      <w:bodyDiv w:val="1"/>
      <w:marLeft w:val="0"/>
      <w:marRight w:val="0"/>
      <w:marTop w:val="0"/>
      <w:marBottom w:val="0"/>
      <w:divBdr>
        <w:top w:val="none" w:sz="0" w:space="0" w:color="auto"/>
        <w:left w:val="none" w:sz="0" w:space="0" w:color="auto"/>
        <w:bottom w:val="none" w:sz="0" w:space="0" w:color="auto"/>
        <w:right w:val="none" w:sz="0" w:space="0" w:color="auto"/>
      </w:divBdr>
    </w:div>
    <w:div w:id="303971743">
      <w:bodyDiv w:val="1"/>
      <w:marLeft w:val="0"/>
      <w:marRight w:val="0"/>
      <w:marTop w:val="0"/>
      <w:marBottom w:val="0"/>
      <w:divBdr>
        <w:top w:val="none" w:sz="0" w:space="0" w:color="auto"/>
        <w:left w:val="none" w:sz="0" w:space="0" w:color="auto"/>
        <w:bottom w:val="none" w:sz="0" w:space="0" w:color="auto"/>
        <w:right w:val="none" w:sz="0" w:space="0" w:color="auto"/>
      </w:divBdr>
    </w:div>
    <w:div w:id="317806471">
      <w:bodyDiv w:val="1"/>
      <w:marLeft w:val="0"/>
      <w:marRight w:val="0"/>
      <w:marTop w:val="0"/>
      <w:marBottom w:val="0"/>
      <w:divBdr>
        <w:top w:val="none" w:sz="0" w:space="0" w:color="auto"/>
        <w:left w:val="none" w:sz="0" w:space="0" w:color="auto"/>
        <w:bottom w:val="none" w:sz="0" w:space="0" w:color="auto"/>
        <w:right w:val="none" w:sz="0" w:space="0" w:color="auto"/>
      </w:divBdr>
    </w:div>
    <w:div w:id="318968911">
      <w:bodyDiv w:val="1"/>
      <w:marLeft w:val="0"/>
      <w:marRight w:val="0"/>
      <w:marTop w:val="0"/>
      <w:marBottom w:val="0"/>
      <w:divBdr>
        <w:top w:val="none" w:sz="0" w:space="0" w:color="auto"/>
        <w:left w:val="none" w:sz="0" w:space="0" w:color="auto"/>
        <w:bottom w:val="none" w:sz="0" w:space="0" w:color="auto"/>
        <w:right w:val="none" w:sz="0" w:space="0" w:color="auto"/>
      </w:divBdr>
    </w:div>
    <w:div w:id="321201166">
      <w:bodyDiv w:val="1"/>
      <w:marLeft w:val="0"/>
      <w:marRight w:val="0"/>
      <w:marTop w:val="0"/>
      <w:marBottom w:val="0"/>
      <w:divBdr>
        <w:top w:val="none" w:sz="0" w:space="0" w:color="auto"/>
        <w:left w:val="none" w:sz="0" w:space="0" w:color="auto"/>
        <w:bottom w:val="none" w:sz="0" w:space="0" w:color="auto"/>
        <w:right w:val="none" w:sz="0" w:space="0" w:color="auto"/>
      </w:divBdr>
    </w:div>
    <w:div w:id="321354874">
      <w:bodyDiv w:val="1"/>
      <w:marLeft w:val="0"/>
      <w:marRight w:val="0"/>
      <w:marTop w:val="0"/>
      <w:marBottom w:val="0"/>
      <w:divBdr>
        <w:top w:val="none" w:sz="0" w:space="0" w:color="auto"/>
        <w:left w:val="none" w:sz="0" w:space="0" w:color="auto"/>
        <w:bottom w:val="none" w:sz="0" w:space="0" w:color="auto"/>
        <w:right w:val="none" w:sz="0" w:space="0" w:color="auto"/>
      </w:divBdr>
    </w:div>
    <w:div w:id="326330207">
      <w:bodyDiv w:val="1"/>
      <w:marLeft w:val="0"/>
      <w:marRight w:val="0"/>
      <w:marTop w:val="0"/>
      <w:marBottom w:val="0"/>
      <w:divBdr>
        <w:top w:val="none" w:sz="0" w:space="0" w:color="auto"/>
        <w:left w:val="none" w:sz="0" w:space="0" w:color="auto"/>
        <w:bottom w:val="none" w:sz="0" w:space="0" w:color="auto"/>
        <w:right w:val="none" w:sz="0" w:space="0" w:color="auto"/>
      </w:divBdr>
    </w:div>
    <w:div w:id="332539322">
      <w:bodyDiv w:val="1"/>
      <w:marLeft w:val="0"/>
      <w:marRight w:val="0"/>
      <w:marTop w:val="0"/>
      <w:marBottom w:val="0"/>
      <w:divBdr>
        <w:top w:val="none" w:sz="0" w:space="0" w:color="auto"/>
        <w:left w:val="none" w:sz="0" w:space="0" w:color="auto"/>
        <w:bottom w:val="none" w:sz="0" w:space="0" w:color="auto"/>
        <w:right w:val="none" w:sz="0" w:space="0" w:color="auto"/>
      </w:divBdr>
    </w:div>
    <w:div w:id="334236102">
      <w:bodyDiv w:val="1"/>
      <w:marLeft w:val="0"/>
      <w:marRight w:val="0"/>
      <w:marTop w:val="0"/>
      <w:marBottom w:val="0"/>
      <w:divBdr>
        <w:top w:val="none" w:sz="0" w:space="0" w:color="auto"/>
        <w:left w:val="none" w:sz="0" w:space="0" w:color="auto"/>
        <w:bottom w:val="none" w:sz="0" w:space="0" w:color="auto"/>
        <w:right w:val="none" w:sz="0" w:space="0" w:color="auto"/>
      </w:divBdr>
    </w:div>
    <w:div w:id="337318668">
      <w:bodyDiv w:val="1"/>
      <w:marLeft w:val="0"/>
      <w:marRight w:val="0"/>
      <w:marTop w:val="0"/>
      <w:marBottom w:val="0"/>
      <w:divBdr>
        <w:top w:val="none" w:sz="0" w:space="0" w:color="auto"/>
        <w:left w:val="none" w:sz="0" w:space="0" w:color="auto"/>
        <w:bottom w:val="none" w:sz="0" w:space="0" w:color="auto"/>
        <w:right w:val="none" w:sz="0" w:space="0" w:color="auto"/>
      </w:divBdr>
    </w:div>
    <w:div w:id="348608497">
      <w:bodyDiv w:val="1"/>
      <w:marLeft w:val="0"/>
      <w:marRight w:val="0"/>
      <w:marTop w:val="0"/>
      <w:marBottom w:val="0"/>
      <w:divBdr>
        <w:top w:val="none" w:sz="0" w:space="0" w:color="auto"/>
        <w:left w:val="none" w:sz="0" w:space="0" w:color="auto"/>
        <w:bottom w:val="none" w:sz="0" w:space="0" w:color="auto"/>
        <w:right w:val="none" w:sz="0" w:space="0" w:color="auto"/>
      </w:divBdr>
    </w:div>
    <w:div w:id="352656687">
      <w:bodyDiv w:val="1"/>
      <w:marLeft w:val="0"/>
      <w:marRight w:val="0"/>
      <w:marTop w:val="0"/>
      <w:marBottom w:val="0"/>
      <w:divBdr>
        <w:top w:val="none" w:sz="0" w:space="0" w:color="auto"/>
        <w:left w:val="none" w:sz="0" w:space="0" w:color="auto"/>
        <w:bottom w:val="none" w:sz="0" w:space="0" w:color="auto"/>
        <w:right w:val="none" w:sz="0" w:space="0" w:color="auto"/>
      </w:divBdr>
    </w:div>
    <w:div w:id="357045431">
      <w:bodyDiv w:val="1"/>
      <w:marLeft w:val="0"/>
      <w:marRight w:val="0"/>
      <w:marTop w:val="0"/>
      <w:marBottom w:val="0"/>
      <w:divBdr>
        <w:top w:val="none" w:sz="0" w:space="0" w:color="auto"/>
        <w:left w:val="none" w:sz="0" w:space="0" w:color="auto"/>
        <w:bottom w:val="none" w:sz="0" w:space="0" w:color="auto"/>
        <w:right w:val="none" w:sz="0" w:space="0" w:color="auto"/>
      </w:divBdr>
    </w:div>
    <w:div w:id="361446556">
      <w:bodyDiv w:val="1"/>
      <w:marLeft w:val="0"/>
      <w:marRight w:val="0"/>
      <w:marTop w:val="0"/>
      <w:marBottom w:val="0"/>
      <w:divBdr>
        <w:top w:val="none" w:sz="0" w:space="0" w:color="auto"/>
        <w:left w:val="none" w:sz="0" w:space="0" w:color="auto"/>
        <w:bottom w:val="none" w:sz="0" w:space="0" w:color="auto"/>
        <w:right w:val="none" w:sz="0" w:space="0" w:color="auto"/>
      </w:divBdr>
    </w:div>
    <w:div w:id="363675508">
      <w:bodyDiv w:val="1"/>
      <w:marLeft w:val="0"/>
      <w:marRight w:val="0"/>
      <w:marTop w:val="0"/>
      <w:marBottom w:val="0"/>
      <w:divBdr>
        <w:top w:val="none" w:sz="0" w:space="0" w:color="auto"/>
        <w:left w:val="none" w:sz="0" w:space="0" w:color="auto"/>
        <w:bottom w:val="none" w:sz="0" w:space="0" w:color="auto"/>
        <w:right w:val="none" w:sz="0" w:space="0" w:color="auto"/>
      </w:divBdr>
    </w:div>
    <w:div w:id="370302886">
      <w:bodyDiv w:val="1"/>
      <w:marLeft w:val="0"/>
      <w:marRight w:val="0"/>
      <w:marTop w:val="0"/>
      <w:marBottom w:val="0"/>
      <w:divBdr>
        <w:top w:val="none" w:sz="0" w:space="0" w:color="auto"/>
        <w:left w:val="none" w:sz="0" w:space="0" w:color="auto"/>
        <w:bottom w:val="none" w:sz="0" w:space="0" w:color="auto"/>
        <w:right w:val="none" w:sz="0" w:space="0" w:color="auto"/>
      </w:divBdr>
    </w:div>
    <w:div w:id="376855251">
      <w:bodyDiv w:val="1"/>
      <w:marLeft w:val="0"/>
      <w:marRight w:val="0"/>
      <w:marTop w:val="0"/>
      <w:marBottom w:val="0"/>
      <w:divBdr>
        <w:top w:val="none" w:sz="0" w:space="0" w:color="auto"/>
        <w:left w:val="none" w:sz="0" w:space="0" w:color="auto"/>
        <w:bottom w:val="none" w:sz="0" w:space="0" w:color="auto"/>
        <w:right w:val="none" w:sz="0" w:space="0" w:color="auto"/>
      </w:divBdr>
    </w:div>
    <w:div w:id="395009610">
      <w:bodyDiv w:val="1"/>
      <w:marLeft w:val="0"/>
      <w:marRight w:val="0"/>
      <w:marTop w:val="0"/>
      <w:marBottom w:val="0"/>
      <w:divBdr>
        <w:top w:val="none" w:sz="0" w:space="0" w:color="auto"/>
        <w:left w:val="none" w:sz="0" w:space="0" w:color="auto"/>
        <w:bottom w:val="none" w:sz="0" w:space="0" w:color="auto"/>
        <w:right w:val="none" w:sz="0" w:space="0" w:color="auto"/>
      </w:divBdr>
    </w:div>
    <w:div w:id="401491272">
      <w:bodyDiv w:val="1"/>
      <w:marLeft w:val="0"/>
      <w:marRight w:val="0"/>
      <w:marTop w:val="0"/>
      <w:marBottom w:val="0"/>
      <w:divBdr>
        <w:top w:val="none" w:sz="0" w:space="0" w:color="auto"/>
        <w:left w:val="none" w:sz="0" w:space="0" w:color="auto"/>
        <w:bottom w:val="none" w:sz="0" w:space="0" w:color="auto"/>
        <w:right w:val="none" w:sz="0" w:space="0" w:color="auto"/>
      </w:divBdr>
    </w:div>
    <w:div w:id="412891953">
      <w:bodyDiv w:val="1"/>
      <w:marLeft w:val="0"/>
      <w:marRight w:val="0"/>
      <w:marTop w:val="0"/>
      <w:marBottom w:val="0"/>
      <w:divBdr>
        <w:top w:val="none" w:sz="0" w:space="0" w:color="auto"/>
        <w:left w:val="none" w:sz="0" w:space="0" w:color="auto"/>
        <w:bottom w:val="none" w:sz="0" w:space="0" w:color="auto"/>
        <w:right w:val="none" w:sz="0" w:space="0" w:color="auto"/>
      </w:divBdr>
    </w:div>
    <w:div w:id="414857786">
      <w:bodyDiv w:val="1"/>
      <w:marLeft w:val="0"/>
      <w:marRight w:val="0"/>
      <w:marTop w:val="0"/>
      <w:marBottom w:val="0"/>
      <w:divBdr>
        <w:top w:val="none" w:sz="0" w:space="0" w:color="auto"/>
        <w:left w:val="none" w:sz="0" w:space="0" w:color="auto"/>
        <w:bottom w:val="none" w:sz="0" w:space="0" w:color="auto"/>
        <w:right w:val="none" w:sz="0" w:space="0" w:color="auto"/>
      </w:divBdr>
    </w:div>
    <w:div w:id="415593595">
      <w:bodyDiv w:val="1"/>
      <w:marLeft w:val="0"/>
      <w:marRight w:val="0"/>
      <w:marTop w:val="0"/>
      <w:marBottom w:val="0"/>
      <w:divBdr>
        <w:top w:val="none" w:sz="0" w:space="0" w:color="auto"/>
        <w:left w:val="none" w:sz="0" w:space="0" w:color="auto"/>
        <w:bottom w:val="none" w:sz="0" w:space="0" w:color="auto"/>
        <w:right w:val="none" w:sz="0" w:space="0" w:color="auto"/>
      </w:divBdr>
      <w:divsChild>
        <w:div w:id="1216742871">
          <w:marLeft w:val="0"/>
          <w:marRight w:val="0"/>
          <w:marTop w:val="0"/>
          <w:marBottom w:val="0"/>
          <w:divBdr>
            <w:top w:val="none" w:sz="0" w:space="0" w:color="auto"/>
            <w:left w:val="none" w:sz="0" w:space="0" w:color="auto"/>
            <w:bottom w:val="none" w:sz="0" w:space="0" w:color="auto"/>
            <w:right w:val="none" w:sz="0" w:space="0" w:color="auto"/>
          </w:divBdr>
        </w:div>
      </w:divsChild>
    </w:div>
    <w:div w:id="422460190">
      <w:bodyDiv w:val="1"/>
      <w:marLeft w:val="0"/>
      <w:marRight w:val="0"/>
      <w:marTop w:val="0"/>
      <w:marBottom w:val="0"/>
      <w:divBdr>
        <w:top w:val="none" w:sz="0" w:space="0" w:color="auto"/>
        <w:left w:val="none" w:sz="0" w:space="0" w:color="auto"/>
        <w:bottom w:val="none" w:sz="0" w:space="0" w:color="auto"/>
        <w:right w:val="none" w:sz="0" w:space="0" w:color="auto"/>
      </w:divBdr>
    </w:div>
    <w:div w:id="423377185">
      <w:bodyDiv w:val="1"/>
      <w:marLeft w:val="0"/>
      <w:marRight w:val="0"/>
      <w:marTop w:val="0"/>
      <w:marBottom w:val="0"/>
      <w:divBdr>
        <w:top w:val="none" w:sz="0" w:space="0" w:color="auto"/>
        <w:left w:val="none" w:sz="0" w:space="0" w:color="auto"/>
        <w:bottom w:val="none" w:sz="0" w:space="0" w:color="auto"/>
        <w:right w:val="none" w:sz="0" w:space="0" w:color="auto"/>
      </w:divBdr>
    </w:div>
    <w:div w:id="430050188">
      <w:bodyDiv w:val="1"/>
      <w:marLeft w:val="0"/>
      <w:marRight w:val="0"/>
      <w:marTop w:val="0"/>
      <w:marBottom w:val="0"/>
      <w:divBdr>
        <w:top w:val="none" w:sz="0" w:space="0" w:color="auto"/>
        <w:left w:val="none" w:sz="0" w:space="0" w:color="auto"/>
        <w:bottom w:val="none" w:sz="0" w:space="0" w:color="auto"/>
        <w:right w:val="none" w:sz="0" w:space="0" w:color="auto"/>
      </w:divBdr>
    </w:div>
    <w:div w:id="430710448">
      <w:bodyDiv w:val="1"/>
      <w:marLeft w:val="0"/>
      <w:marRight w:val="0"/>
      <w:marTop w:val="0"/>
      <w:marBottom w:val="0"/>
      <w:divBdr>
        <w:top w:val="none" w:sz="0" w:space="0" w:color="auto"/>
        <w:left w:val="none" w:sz="0" w:space="0" w:color="auto"/>
        <w:bottom w:val="none" w:sz="0" w:space="0" w:color="auto"/>
        <w:right w:val="none" w:sz="0" w:space="0" w:color="auto"/>
      </w:divBdr>
    </w:div>
    <w:div w:id="437720513">
      <w:bodyDiv w:val="1"/>
      <w:marLeft w:val="0"/>
      <w:marRight w:val="0"/>
      <w:marTop w:val="0"/>
      <w:marBottom w:val="0"/>
      <w:divBdr>
        <w:top w:val="none" w:sz="0" w:space="0" w:color="auto"/>
        <w:left w:val="none" w:sz="0" w:space="0" w:color="auto"/>
        <w:bottom w:val="none" w:sz="0" w:space="0" w:color="auto"/>
        <w:right w:val="none" w:sz="0" w:space="0" w:color="auto"/>
      </w:divBdr>
    </w:div>
    <w:div w:id="441146889">
      <w:bodyDiv w:val="1"/>
      <w:marLeft w:val="0"/>
      <w:marRight w:val="0"/>
      <w:marTop w:val="0"/>
      <w:marBottom w:val="0"/>
      <w:divBdr>
        <w:top w:val="none" w:sz="0" w:space="0" w:color="auto"/>
        <w:left w:val="none" w:sz="0" w:space="0" w:color="auto"/>
        <w:bottom w:val="none" w:sz="0" w:space="0" w:color="auto"/>
        <w:right w:val="none" w:sz="0" w:space="0" w:color="auto"/>
      </w:divBdr>
    </w:div>
    <w:div w:id="446387653">
      <w:bodyDiv w:val="1"/>
      <w:marLeft w:val="0"/>
      <w:marRight w:val="0"/>
      <w:marTop w:val="0"/>
      <w:marBottom w:val="0"/>
      <w:divBdr>
        <w:top w:val="none" w:sz="0" w:space="0" w:color="auto"/>
        <w:left w:val="none" w:sz="0" w:space="0" w:color="auto"/>
        <w:bottom w:val="none" w:sz="0" w:space="0" w:color="auto"/>
        <w:right w:val="none" w:sz="0" w:space="0" w:color="auto"/>
      </w:divBdr>
    </w:div>
    <w:div w:id="447047914">
      <w:bodyDiv w:val="1"/>
      <w:marLeft w:val="0"/>
      <w:marRight w:val="0"/>
      <w:marTop w:val="0"/>
      <w:marBottom w:val="0"/>
      <w:divBdr>
        <w:top w:val="none" w:sz="0" w:space="0" w:color="auto"/>
        <w:left w:val="none" w:sz="0" w:space="0" w:color="auto"/>
        <w:bottom w:val="none" w:sz="0" w:space="0" w:color="auto"/>
        <w:right w:val="none" w:sz="0" w:space="0" w:color="auto"/>
      </w:divBdr>
    </w:div>
    <w:div w:id="455490540">
      <w:bodyDiv w:val="1"/>
      <w:marLeft w:val="0"/>
      <w:marRight w:val="0"/>
      <w:marTop w:val="0"/>
      <w:marBottom w:val="0"/>
      <w:divBdr>
        <w:top w:val="none" w:sz="0" w:space="0" w:color="auto"/>
        <w:left w:val="none" w:sz="0" w:space="0" w:color="auto"/>
        <w:bottom w:val="none" w:sz="0" w:space="0" w:color="auto"/>
        <w:right w:val="none" w:sz="0" w:space="0" w:color="auto"/>
      </w:divBdr>
    </w:div>
    <w:div w:id="459881211">
      <w:bodyDiv w:val="1"/>
      <w:marLeft w:val="0"/>
      <w:marRight w:val="0"/>
      <w:marTop w:val="0"/>
      <w:marBottom w:val="0"/>
      <w:divBdr>
        <w:top w:val="none" w:sz="0" w:space="0" w:color="auto"/>
        <w:left w:val="none" w:sz="0" w:space="0" w:color="auto"/>
        <w:bottom w:val="none" w:sz="0" w:space="0" w:color="auto"/>
        <w:right w:val="none" w:sz="0" w:space="0" w:color="auto"/>
      </w:divBdr>
    </w:div>
    <w:div w:id="461727600">
      <w:bodyDiv w:val="1"/>
      <w:marLeft w:val="0"/>
      <w:marRight w:val="0"/>
      <w:marTop w:val="0"/>
      <w:marBottom w:val="0"/>
      <w:divBdr>
        <w:top w:val="none" w:sz="0" w:space="0" w:color="auto"/>
        <w:left w:val="none" w:sz="0" w:space="0" w:color="auto"/>
        <w:bottom w:val="none" w:sz="0" w:space="0" w:color="auto"/>
        <w:right w:val="none" w:sz="0" w:space="0" w:color="auto"/>
      </w:divBdr>
    </w:div>
    <w:div w:id="467668880">
      <w:bodyDiv w:val="1"/>
      <w:marLeft w:val="0"/>
      <w:marRight w:val="0"/>
      <w:marTop w:val="0"/>
      <w:marBottom w:val="0"/>
      <w:divBdr>
        <w:top w:val="none" w:sz="0" w:space="0" w:color="auto"/>
        <w:left w:val="none" w:sz="0" w:space="0" w:color="auto"/>
        <w:bottom w:val="none" w:sz="0" w:space="0" w:color="auto"/>
        <w:right w:val="none" w:sz="0" w:space="0" w:color="auto"/>
      </w:divBdr>
    </w:div>
    <w:div w:id="471606521">
      <w:bodyDiv w:val="1"/>
      <w:marLeft w:val="0"/>
      <w:marRight w:val="0"/>
      <w:marTop w:val="0"/>
      <w:marBottom w:val="0"/>
      <w:divBdr>
        <w:top w:val="none" w:sz="0" w:space="0" w:color="auto"/>
        <w:left w:val="none" w:sz="0" w:space="0" w:color="auto"/>
        <w:bottom w:val="none" w:sz="0" w:space="0" w:color="auto"/>
        <w:right w:val="none" w:sz="0" w:space="0" w:color="auto"/>
      </w:divBdr>
    </w:div>
    <w:div w:id="472022717">
      <w:bodyDiv w:val="1"/>
      <w:marLeft w:val="0"/>
      <w:marRight w:val="0"/>
      <w:marTop w:val="0"/>
      <w:marBottom w:val="0"/>
      <w:divBdr>
        <w:top w:val="none" w:sz="0" w:space="0" w:color="auto"/>
        <w:left w:val="none" w:sz="0" w:space="0" w:color="auto"/>
        <w:bottom w:val="none" w:sz="0" w:space="0" w:color="auto"/>
        <w:right w:val="none" w:sz="0" w:space="0" w:color="auto"/>
      </w:divBdr>
    </w:div>
    <w:div w:id="480540608">
      <w:bodyDiv w:val="1"/>
      <w:marLeft w:val="0"/>
      <w:marRight w:val="0"/>
      <w:marTop w:val="0"/>
      <w:marBottom w:val="0"/>
      <w:divBdr>
        <w:top w:val="none" w:sz="0" w:space="0" w:color="auto"/>
        <w:left w:val="none" w:sz="0" w:space="0" w:color="auto"/>
        <w:bottom w:val="none" w:sz="0" w:space="0" w:color="auto"/>
        <w:right w:val="none" w:sz="0" w:space="0" w:color="auto"/>
      </w:divBdr>
    </w:div>
    <w:div w:id="492836285">
      <w:bodyDiv w:val="1"/>
      <w:marLeft w:val="0"/>
      <w:marRight w:val="0"/>
      <w:marTop w:val="0"/>
      <w:marBottom w:val="0"/>
      <w:divBdr>
        <w:top w:val="none" w:sz="0" w:space="0" w:color="auto"/>
        <w:left w:val="none" w:sz="0" w:space="0" w:color="auto"/>
        <w:bottom w:val="none" w:sz="0" w:space="0" w:color="auto"/>
        <w:right w:val="none" w:sz="0" w:space="0" w:color="auto"/>
      </w:divBdr>
    </w:div>
    <w:div w:id="494686675">
      <w:bodyDiv w:val="1"/>
      <w:marLeft w:val="0"/>
      <w:marRight w:val="0"/>
      <w:marTop w:val="0"/>
      <w:marBottom w:val="0"/>
      <w:divBdr>
        <w:top w:val="none" w:sz="0" w:space="0" w:color="auto"/>
        <w:left w:val="none" w:sz="0" w:space="0" w:color="auto"/>
        <w:bottom w:val="none" w:sz="0" w:space="0" w:color="auto"/>
        <w:right w:val="none" w:sz="0" w:space="0" w:color="auto"/>
      </w:divBdr>
    </w:div>
    <w:div w:id="503055867">
      <w:bodyDiv w:val="1"/>
      <w:marLeft w:val="0"/>
      <w:marRight w:val="0"/>
      <w:marTop w:val="0"/>
      <w:marBottom w:val="0"/>
      <w:divBdr>
        <w:top w:val="none" w:sz="0" w:space="0" w:color="auto"/>
        <w:left w:val="none" w:sz="0" w:space="0" w:color="auto"/>
        <w:bottom w:val="none" w:sz="0" w:space="0" w:color="auto"/>
        <w:right w:val="none" w:sz="0" w:space="0" w:color="auto"/>
      </w:divBdr>
    </w:div>
    <w:div w:id="518617624">
      <w:bodyDiv w:val="1"/>
      <w:marLeft w:val="0"/>
      <w:marRight w:val="0"/>
      <w:marTop w:val="0"/>
      <w:marBottom w:val="0"/>
      <w:divBdr>
        <w:top w:val="none" w:sz="0" w:space="0" w:color="auto"/>
        <w:left w:val="none" w:sz="0" w:space="0" w:color="auto"/>
        <w:bottom w:val="none" w:sz="0" w:space="0" w:color="auto"/>
        <w:right w:val="none" w:sz="0" w:space="0" w:color="auto"/>
      </w:divBdr>
    </w:div>
    <w:div w:id="521553056">
      <w:bodyDiv w:val="1"/>
      <w:marLeft w:val="0"/>
      <w:marRight w:val="0"/>
      <w:marTop w:val="0"/>
      <w:marBottom w:val="0"/>
      <w:divBdr>
        <w:top w:val="none" w:sz="0" w:space="0" w:color="auto"/>
        <w:left w:val="none" w:sz="0" w:space="0" w:color="auto"/>
        <w:bottom w:val="none" w:sz="0" w:space="0" w:color="auto"/>
        <w:right w:val="none" w:sz="0" w:space="0" w:color="auto"/>
      </w:divBdr>
    </w:div>
    <w:div w:id="528907443">
      <w:bodyDiv w:val="1"/>
      <w:marLeft w:val="0"/>
      <w:marRight w:val="0"/>
      <w:marTop w:val="0"/>
      <w:marBottom w:val="0"/>
      <w:divBdr>
        <w:top w:val="none" w:sz="0" w:space="0" w:color="auto"/>
        <w:left w:val="none" w:sz="0" w:space="0" w:color="auto"/>
        <w:bottom w:val="none" w:sz="0" w:space="0" w:color="auto"/>
        <w:right w:val="none" w:sz="0" w:space="0" w:color="auto"/>
      </w:divBdr>
    </w:div>
    <w:div w:id="529688335">
      <w:bodyDiv w:val="1"/>
      <w:marLeft w:val="0"/>
      <w:marRight w:val="0"/>
      <w:marTop w:val="0"/>
      <w:marBottom w:val="0"/>
      <w:divBdr>
        <w:top w:val="none" w:sz="0" w:space="0" w:color="auto"/>
        <w:left w:val="none" w:sz="0" w:space="0" w:color="auto"/>
        <w:bottom w:val="none" w:sz="0" w:space="0" w:color="auto"/>
        <w:right w:val="none" w:sz="0" w:space="0" w:color="auto"/>
      </w:divBdr>
    </w:div>
    <w:div w:id="532696972">
      <w:bodyDiv w:val="1"/>
      <w:marLeft w:val="0"/>
      <w:marRight w:val="0"/>
      <w:marTop w:val="0"/>
      <w:marBottom w:val="0"/>
      <w:divBdr>
        <w:top w:val="none" w:sz="0" w:space="0" w:color="auto"/>
        <w:left w:val="none" w:sz="0" w:space="0" w:color="auto"/>
        <w:bottom w:val="none" w:sz="0" w:space="0" w:color="auto"/>
        <w:right w:val="none" w:sz="0" w:space="0" w:color="auto"/>
      </w:divBdr>
    </w:div>
    <w:div w:id="535391684">
      <w:bodyDiv w:val="1"/>
      <w:marLeft w:val="0"/>
      <w:marRight w:val="0"/>
      <w:marTop w:val="0"/>
      <w:marBottom w:val="0"/>
      <w:divBdr>
        <w:top w:val="none" w:sz="0" w:space="0" w:color="auto"/>
        <w:left w:val="none" w:sz="0" w:space="0" w:color="auto"/>
        <w:bottom w:val="none" w:sz="0" w:space="0" w:color="auto"/>
        <w:right w:val="none" w:sz="0" w:space="0" w:color="auto"/>
      </w:divBdr>
    </w:div>
    <w:div w:id="548303281">
      <w:bodyDiv w:val="1"/>
      <w:marLeft w:val="0"/>
      <w:marRight w:val="0"/>
      <w:marTop w:val="0"/>
      <w:marBottom w:val="0"/>
      <w:divBdr>
        <w:top w:val="none" w:sz="0" w:space="0" w:color="auto"/>
        <w:left w:val="none" w:sz="0" w:space="0" w:color="auto"/>
        <w:bottom w:val="none" w:sz="0" w:space="0" w:color="auto"/>
        <w:right w:val="none" w:sz="0" w:space="0" w:color="auto"/>
      </w:divBdr>
    </w:div>
    <w:div w:id="553735339">
      <w:bodyDiv w:val="1"/>
      <w:marLeft w:val="0"/>
      <w:marRight w:val="0"/>
      <w:marTop w:val="0"/>
      <w:marBottom w:val="0"/>
      <w:divBdr>
        <w:top w:val="none" w:sz="0" w:space="0" w:color="auto"/>
        <w:left w:val="none" w:sz="0" w:space="0" w:color="auto"/>
        <w:bottom w:val="none" w:sz="0" w:space="0" w:color="auto"/>
        <w:right w:val="none" w:sz="0" w:space="0" w:color="auto"/>
      </w:divBdr>
    </w:div>
    <w:div w:id="566234247">
      <w:bodyDiv w:val="1"/>
      <w:marLeft w:val="0"/>
      <w:marRight w:val="0"/>
      <w:marTop w:val="0"/>
      <w:marBottom w:val="0"/>
      <w:divBdr>
        <w:top w:val="none" w:sz="0" w:space="0" w:color="auto"/>
        <w:left w:val="none" w:sz="0" w:space="0" w:color="auto"/>
        <w:bottom w:val="none" w:sz="0" w:space="0" w:color="auto"/>
        <w:right w:val="none" w:sz="0" w:space="0" w:color="auto"/>
      </w:divBdr>
    </w:div>
    <w:div w:id="595091595">
      <w:bodyDiv w:val="1"/>
      <w:marLeft w:val="0"/>
      <w:marRight w:val="0"/>
      <w:marTop w:val="0"/>
      <w:marBottom w:val="0"/>
      <w:divBdr>
        <w:top w:val="none" w:sz="0" w:space="0" w:color="auto"/>
        <w:left w:val="none" w:sz="0" w:space="0" w:color="auto"/>
        <w:bottom w:val="none" w:sz="0" w:space="0" w:color="auto"/>
        <w:right w:val="none" w:sz="0" w:space="0" w:color="auto"/>
      </w:divBdr>
    </w:div>
    <w:div w:id="604774922">
      <w:bodyDiv w:val="1"/>
      <w:marLeft w:val="0"/>
      <w:marRight w:val="0"/>
      <w:marTop w:val="0"/>
      <w:marBottom w:val="0"/>
      <w:divBdr>
        <w:top w:val="none" w:sz="0" w:space="0" w:color="auto"/>
        <w:left w:val="none" w:sz="0" w:space="0" w:color="auto"/>
        <w:bottom w:val="none" w:sz="0" w:space="0" w:color="auto"/>
        <w:right w:val="none" w:sz="0" w:space="0" w:color="auto"/>
      </w:divBdr>
    </w:div>
    <w:div w:id="613708139">
      <w:bodyDiv w:val="1"/>
      <w:marLeft w:val="0"/>
      <w:marRight w:val="0"/>
      <w:marTop w:val="0"/>
      <w:marBottom w:val="0"/>
      <w:divBdr>
        <w:top w:val="none" w:sz="0" w:space="0" w:color="auto"/>
        <w:left w:val="none" w:sz="0" w:space="0" w:color="auto"/>
        <w:bottom w:val="none" w:sz="0" w:space="0" w:color="auto"/>
        <w:right w:val="none" w:sz="0" w:space="0" w:color="auto"/>
      </w:divBdr>
    </w:div>
    <w:div w:id="625232692">
      <w:bodyDiv w:val="1"/>
      <w:marLeft w:val="0"/>
      <w:marRight w:val="0"/>
      <w:marTop w:val="0"/>
      <w:marBottom w:val="0"/>
      <w:divBdr>
        <w:top w:val="none" w:sz="0" w:space="0" w:color="auto"/>
        <w:left w:val="none" w:sz="0" w:space="0" w:color="auto"/>
        <w:bottom w:val="none" w:sz="0" w:space="0" w:color="auto"/>
        <w:right w:val="none" w:sz="0" w:space="0" w:color="auto"/>
      </w:divBdr>
    </w:div>
    <w:div w:id="627932067">
      <w:bodyDiv w:val="1"/>
      <w:marLeft w:val="0"/>
      <w:marRight w:val="0"/>
      <w:marTop w:val="0"/>
      <w:marBottom w:val="0"/>
      <w:divBdr>
        <w:top w:val="none" w:sz="0" w:space="0" w:color="auto"/>
        <w:left w:val="none" w:sz="0" w:space="0" w:color="auto"/>
        <w:bottom w:val="none" w:sz="0" w:space="0" w:color="auto"/>
        <w:right w:val="none" w:sz="0" w:space="0" w:color="auto"/>
      </w:divBdr>
    </w:div>
    <w:div w:id="633408677">
      <w:bodyDiv w:val="1"/>
      <w:marLeft w:val="0"/>
      <w:marRight w:val="0"/>
      <w:marTop w:val="0"/>
      <w:marBottom w:val="0"/>
      <w:divBdr>
        <w:top w:val="none" w:sz="0" w:space="0" w:color="auto"/>
        <w:left w:val="none" w:sz="0" w:space="0" w:color="auto"/>
        <w:bottom w:val="none" w:sz="0" w:space="0" w:color="auto"/>
        <w:right w:val="none" w:sz="0" w:space="0" w:color="auto"/>
      </w:divBdr>
    </w:div>
    <w:div w:id="646709627">
      <w:bodyDiv w:val="1"/>
      <w:marLeft w:val="0"/>
      <w:marRight w:val="0"/>
      <w:marTop w:val="0"/>
      <w:marBottom w:val="0"/>
      <w:divBdr>
        <w:top w:val="none" w:sz="0" w:space="0" w:color="auto"/>
        <w:left w:val="none" w:sz="0" w:space="0" w:color="auto"/>
        <w:bottom w:val="none" w:sz="0" w:space="0" w:color="auto"/>
        <w:right w:val="none" w:sz="0" w:space="0" w:color="auto"/>
      </w:divBdr>
    </w:div>
    <w:div w:id="649361806">
      <w:bodyDiv w:val="1"/>
      <w:marLeft w:val="0"/>
      <w:marRight w:val="0"/>
      <w:marTop w:val="0"/>
      <w:marBottom w:val="0"/>
      <w:divBdr>
        <w:top w:val="none" w:sz="0" w:space="0" w:color="auto"/>
        <w:left w:val="none" w:sz="0" w:space="0" w:color="auto"/>
        <w:bottom w:val="none" w:sz="0" w:space="0" w:color="auto"/>
        <w:right w:val="none" w:sz="0" w:space="0" w:color="auto"/>
      </w:divBdr>
    </w:div>
    <w:div w:id="656768929">
      <w:bodyDiv w:val="1"/>
      <w:marLeft w:val="0"/>
      <w:marRight w:val="0"/>
      <w:marTop w:val="0"/>
      <w:marBottom w:val="0"/>
      <w:divBdr>
        <w:top w:val="none" w:sz="0" w:space="0" w:color="auto"/>
        <w:left w:val="none" w:sz="0" w:space="0" w:color="auto"/>
        <w:bottom w:val="none" w:sz="0" w:space="0" w:color="auto"/>
        <w:right w:val="none" w:sz="0" w:space="0" w:color="auto"/>
      </w:divBdr>
    </w:div>
    <w:div w:id="658659507">
      <w:bodyDiv w:val="1"/>
      <w:marLeft w:val="0"/>
      <w:marRight w:val="0"/>
      <w:marTop w:val="0"/>
      <w:marBottom w:val="0"/>
      <w:divBdr>
        <w:top w:val="none" w:sz="0" w:space="0" w:color="auto"/>
        <w:left w:val="none" w:sz="0" w:space="0" w:color="auto"/>
        <w:bottom w:val="none" w:sz="0" w:space="0" w:color="auto"/>
        <w:right w:val="none" w:sz="0" w:space="0" w:color="auto"/>
      </w:divBdr>
    </w:div>
    <w:div w:id="665744287">
      <w:bodyDiv w:val="1"/>
      <w:marLeft w:val="0"/>
      <w:marRight w:val="0"/>
      <w:marTop w:val="0"/>
      <w:marBottom w:val="0"/>
      <w:divBdr>
        <w:top w:val="none" w:sz="0" w:space="0" w:color="auto"/>
        <w:left w:val="none" w:sz="0" w:space="0" w:color="auto"/>
        <w:bottom w:val="none" w:sz="0" w:space="0" w:color="auto"/>
        <w:right w:val="none" w:sz="0" w:space="0" w:color="auto"/>
      </w:divBdr>
    </w:div>
    <w:div w:id="682517355">
      <w:bodyDiv w:val="1"/>
      <w:marLeft w:val="0"/>
      <w:marRight w:val="0"/>
      <w:marTop w:val="0"/>
      <w:marBottom w:val="0"/>
      <w:divBdr>
        <w:top w:val="none" w:sz="0" w:space="0" w:color="auto"/>
        <w:left w:val="none" w:sz="0" w:space="0" w:color="auto"/>
        <w:bottom w:val="none" w:sz="0" w:space="0" w:color="auto"/>
        <w:right w:val="none" w:sz="0" w:space="0" w:color="auto"/>
      </w:divBdr>
    </w:div>
    <w:div w:id="687873926">
      <w:bodyDiv w:val="1"/>
      <w:marLeft w:val="0"/>
      <w:marRight w:val="0"/>
      <w:marTop w:val="0"/>
      <w:marBottom w:val="0"/>
      <w:divBdr>
        <w:top w:val="none" w:sz="0" w:space="0" w:color="auto"/>
        <w:left w:val="none" w:sz="0" w:space="0" w:color="auto"/>
        <w:bottom w:val="none" w:sz="0" w:space="0" w:color="auto"/>
        <w:right w:val="none" w:sz="0" w:space="0" w:color="auto"/>
      </w:divBdr>
    </w:div>
    <w:div w:id="697242203">
      <w:bodyDiv w:val="1"/>
      <w:marLeft w:val="0"/>
      <w:marRight w:val="0"/>
      <w:marTop w:val="0"/>
      <w:marBottom w:val="0"/>
      <w:divBdr>
        <w:top w:val="none" w:sz="0" w:space="0" w:color="auto"/>
        <w:left w:val="none" w:sz="0" w:space="0" w:color="auto"/>
        <w:bottom w:val="none" w:sz="0" w:space="0" w:color="auto"/>
        <w:right w:val="none" w:sz="0" w:space="0" w:color="auto"/>
      </w:divBdr>
    </w:div>
    <w:div w:id="708991049">
      <w:bodyDiv w:val="1"/>
      <w:marLeft w:val="0"/>
      <w:marRight w:val="0"/>
      <w:marTop w:val="0"/>
      <w:marBottom w:val="0"/>
      <w:divBdr>
        <w:top w:val="none" w:sz="0" w:space="0" w:color="auto"/>
        <w:left w:val="none" w:sz="0" w:space="0" w:color="auto"/>
        <w:bottom w:val="none" w:sz="0" w:space="0" w:color="auto"/>
        <w:right w:val="none" w:sz="0" w:space="0" w:color="auto"/>
      </w:divBdr>
    </w:div>
    <w:div w:id="709459797">
      <w:bodyDiv w:val="1"/>
      <w:marLeft w:val="0"/>
      <w:marRight w:val="0"/>
      <w:marTop w:val="0"/>
      <w:marBottom w:val="0"/>
      <w:divBdr>
        <w:top w:val="none" w:sz="0" w:space="0" w:color="auto"/>
        <w:left w:val="none" w:sz="0" w:space="0" w:color="auto"/>
        <w:bottom w:val="none" w:sz="0" w:space="0" w:color="auto"/>
        <w:right w:val="none" w:sz="0" w:space="0" w:color="auto"/>
      </w:divBdr>
    </w:div>
    <w:div w:id="714699146">
      <w:bodyDiv w:val="1"/>
      <w:marLeft w:val="0"/>
      <w:marRight w:val="0"/>
      <w:marTop w:val="0"/>
      <w:marBottom w:val="0"/>
      <w:divBdr>
        <w:top w:val="none" w:sz="0" w:space="0" w:color="auto"/>
        <w:left w:val="none" w:sz="0" w:space="0" w:color="auto"/>
        <w:bottom w:val="none" w:sz="0" w:space="0" w:color="auto"/>
        <w:right w:val="none" w:sz="0" w:space="0" w:color="auto"/>
      </w:divBdr>
    </w:div>
    <w:div w:id="716129343">
      <w:bodyDiv w:val="1"/>
      <w:marLeft w:val="0"/>
      <w:marRight w:val="0"/>
      <w:marTop w:val="0"/>
      <w:marBottom w:val="0"/>
      <w:divBdr>
        <w:top w:val="none" w:sz="0" w:space="0" w:color="auto"/>
        <w:left w:val="none" w:sz="0" w:space="0" w:color="auto"/>
        <w:bottom w:val="none" w:sz="0" w:space="0" w:color="auto"/>
        <w:right w:val="none" w:sz="0" w:space="0" w:color="auto"/>
      </w:divBdr>
    </w:div>
    <w:div w:id="723061006">
      <w:bodyDiv w:val="1"/>
      <w:marLeft w:val="0"/>
      <w:marRight w:val="0"/>
      <w:marTop w:val="0"/>
      <w:marBottom w:val="0"/>
      <w:divBdr>
        <w:top w:val="none" w:sz="0" w:space="0" w:color="auto"/>
        <w:left w:val="none" w:sz="0" w:space="0" w:color="auto"/>
        <w:bottom w:val="none" w:sz="0" w:space="0" w:color="auto"/>
        <w:right w:val="none" w:sz="0" w:space="0" w:color="auto"/>
      </w:divBdr>
    </w:div>
    <w:div w:id="725761639">
      <w:bodyDiv w:val="1"/>
      <w:marLeft w:val="0"/>
      <w:marRight w:val="0"/>
      <w:marTop w:val="0"/>
      <w:marBottom w:val="0"/>
      <w:divBdr>
        <w:top w:val="none" w:sz="0" w:space="0" w:color="auto"/>
        <w:left w:val="none" w:sz="0" w:space="0" w:color="auto"/>
        <w:bottom w:val="none" w:sz="0" w:space="0" w:color="auto"/>
        <w:right w:val="none" w:sz="0" w:space="0" w:color="auto"/>
      </w:divBdr>
    </w:div>
    <w:div w:id="725835428">
      <w:bodyDiv w:val="1"/>
      <w:marLeft w:val="0"/>
      <w:marRight w:val="0"/>
      <w:marTop w:val="0"/>
      <w:marBottom w:val="0"/>
      <w:divBdr>
        <w:top w:val="none" w:sz="0" w:space="0" w:color="auto"/>
        <w:left w:val="none" w:sz="0" w:space="0" w:color="auto"/>
        <w:bottom w:val="none" w:sz="0" w:space="0" w:color="auto"/>
        <w:right w:val="none" w:sz="0" w:space="0" w:color="auto"/>
      </w:divBdr>
    </w:div>
    <w:div w:id="746197110">
      <w:bodyDiv w:val="1"/>
      <w:marLeft w:val="0"/>
      <w:marRight w:val="0"/>
      <w:marTop w:val="0"/>
      <w:marBottom w:val="0"/>
      <w:divBdr>
        <w:top w:val="none" w:sz="0" w:space="0" w:color="auto"/>
        <w:left w:val="none" w:sz="0" w:space="0" w:color="auto"/>
        <w:bottom w:val="none" w:sz="0" w:space="0" w:color="auto"/>
        <w:right w:val="none" w:sz="0" w:space="0" w:color="auto"/>
      </w:divBdr>
    </w:div>
    <w:div w:id="748766723">
      <w:bodyDiv w:val="1"/>
      <w:marLeft w:val="0"/>
      <w:marRight w:val="0"/>
      <w:marTop w:val="0"/>
      <w:marBottom w:val="0"/>
      <w:divBdr>
        <w:top w:val="none" w:sz="0" w:space="0" w:color="auto"/>
        <w:left w:val="none" w:sz="0" w:space="0" w:color="auto"/>
        <w:bottom w:val="none" w:sz="0" w:space="0" w:color="auto"/>
        <w:right w:val="none" w:sz="0" w:space="0" w:color="auto"/>
      </w:divBdr>
    </w:div>
    <w:div w:id="748771288">
      <w:bodyDiv w:val="1"/>
      <w:marLeft w:val="0"/>
      <w:marRight w:val="0"/>
      <w:marTop w:val="0"/>
      <w:marBottom w:val="0"/>
      <w:divBdr>
        <w:top w:val="none" w:sz="0" w:space="0" w:color="auto"/>
        <w:left w:val="none" w:sz="0" w:space="0" w:color="auto"/>
        <w:bottom w:val="none" w:sz="0" w:space="0" w:color="auto"/>
        <w:right w:val="none" w:sz="0" w:space="0" w:color="auto"/>
      </w:divBdr>
    </w:div>
    <w:div w:id="757990757">
      <w:bodyDiv w:val="1"/>
      <w:marLeft w:val="0"/>
      <w:marRight w:val="0"/>
      <w:marTop w:val="0"/>
      <w:marBottom w:val="0"/>
      <w:divBdr>
        <w:top w:val="none" w:sz="0" w:space="0" w:color="auto"/>
        <w:left w:val="none" w:sz="0" w:space="0" w:color="auto"/>
        <w:bottom w:val="none" w:sz="0" w:space="0" w:color="auto"/>
        <w:right w:val="none" w:sz="0" w:space="0" w:color="auto"/>
      </w:divBdr>
    </w:div>
    <w:div w:id="773867482">
      <w:bodyDiv w:val="1"/>
      <w:marLeft w:val="0"/>
      <w:marRight w:val="0"/>
      <w:marTop w:val="0"/>
      <w:marBottom w:val="0"/>
      <w:divBdr>
        <w:top w:val="none" w:sz="0" w:space="0" w:color="auto"/>
        <w:left w:val="none" w:sz="0" w:space="0" w:color="auto"/>
        <w:bottom w:val="none" w:sz="0" w:space="0" w:color="auto"/>
        <w:right w:val="none" w:sz="0" w:space="0" w:color="auto"/>
      </w:divBdr>
    </w:div>
    <w:div w:id="774978918">
      <w:bodyDiv w:val="1"/>
      <w:marLeft w:val="0"/>
      <w:marRight w:val="0"/>
      <w:marTop w:val="0"/>
      <w:marBottom w:val="0"/>
      <w:divBdr>
        <w:top w:val="none" w:sz="0" w:space="0" w:color="auto"/>
        <w:left w:val="none" w:sz="0" w:space="0" w:color="auto"/>
        <w:bottom w:val="none" w:sz="0" w:space="0" w:color="auto"/>
        <w:right w:val="none" w:sz="0" w:space="0" w:color="auto"/>
      </w:divBdr>
    </w:div>
    <w:div w:id="782922556">
      <w:bodyDiv w:val="1"/>
      <w:marLeft w:val="0"/>
      <w:marRight w:val="0"/>
      <w:marTop w:val="0"/>
      <w:marBottom w:val="0"/>
      <w:divBdr>
        <w:top w:val="none" w:sz="0" w:space="0" w:color="auto"/>
        <w:left w:val="none" w:sz="0" w:space="0" w:color="auto"/>
        <w:bottom w:val="none" w:sz="0" w:space="0" w:color="auto"/>
        <w:right w:val="none" w:sz="0" w:space="0" w:color="auto"/>
      </w:divBdr>
    </w:div>
    <w:div w:id="783697365">
      <w:bodyDiv w:val="1"/>
      <w:marLeft w:val="0"/>
      <w:marRight w:val="0"/>
      <w:marTop w:val="0"/>
      <w:marBottom w:val="0"/>
      <w:divBdr>
        <w:top w:val="none" w:sz="0" w:space="0" w:color="auto"/>
        <w:left w:val="none" w:sz="0" w:space="0" w:color="auto"/>
        <w:bottom w:val="none" w:sz="0" w:space="0" w:color="auto"/>
        <w:right w:val="none" w:sz="0" w:space="0" w:color="auto"/>
      </w:divBdr>
    </w:div>
    <w:div w:id="784931738">
      <w:bodyDiv w:val="1"/>
      <w:marLeft w:val="0"/>
      <w:marRight w:val="0"/>
      <w:marTop w:val="0"/>
      <w:marBottom w:val="0"/>
      <w:divBdr>
        <w:top w:val="none" w:sz="0" w:space="0" w:color="auto"/>
        <w:left w:val="none" w:sz="0" w:space="0" w:color="auto"/>
        <w:bottom w:val="none" w:sz="0" w:space="0" w:color="auto"/>
        <w:right w:val="none" w:sz="0" w:space="0" w:color="auto"/>
      </w:divBdr>
    </w:div>
    <w:div w:id="789517939">
      <w:bodyDiv w:val="1"/>
      <w:marLeft w:val="0"/>
      <w:marRight w:val="0"/>
      <w:marTop w:val="0"/>
      <w:marBottom w:val="0"/>
      <w:divBdr>
        <w:top w:val="none" w:sz="0" w:space="0" w:color="auto"/>
        <w:left w:val="none" w:sz="0" w:space="0" w:color="auto"/>
        <w:bottom w:val="none" w:sz="0" w:space="0" w:color="auto"/>
        <w:right w:val="none" w:sz="0" w:space="0" w:color="auto"/>
      </w:divBdr>
    </w:div>
    <w:div w:id="793523775">
      <w:bodyDiv w:val="1"/>
      <w:marLeft w:val="0"/>
      <w:marRight w:val="0"/>
      <w:marTop w:val="0"/>
      <w:marBottom w:val="0"/>
      <w:divBdr>
        <w:top w:val="none" w:sz="0" w:space="0" w:color="auto"/>
        <w:left w:val="none" w:sz="0" w:space="0" w:color="auto"/>
        <w:bottom w:val="none" w:sz="0" w:space="0" w:color="auto"/>
        <w:right w:val="none" w:sz="0" w:space="0" w:color="auto"/>
      </w:divBdr>
    </w:div>
    <w:div w:id="794639266">
      <w:bodyDiv w:val="1"/>
      <w:marLeft w:val="0"/>
      <w:marRight w:val="0"/>
      <w:marTop w:val="0"/>
      <w:marBottom w:val="0"/>
      <w:divBdr>
        <w:top w:val="none" w:sz="0" w:space="0" w:color="auto"/>
        <w:left w:val="none" w:sz="0" w:space="0" w:color="auto"/>
        <w:bottom w:val="none" w:sz="0" w:space="0" w:color="auto"/>
        <w:right w:val="none" w:sz="0" w:space="0" w:color="auto"/>
      </w:divBdr>
    </w:div>
    <w:div w:id="794642356">
      <w:bodyDiv w:val="1"/>
      <w:marLeft w:val="0"/>
      <w:marRight w:val="0"/>
      <w:marTop w:val="0"/>
      <w:marBottom w:val="0"/>
      <w:divBdr>
        <w:top w:val="none" w:sz="0" w:space="0" w:color="auto"/>
        <w:left w:val="none" w:sz="0" w:space="0" w:color="auto"/>
        <w:bottom w:val="none" w:sz="0" w:space="0" w:color="auto"/>
        <w:right w:val="none" w:sz="0" w:space="0" w:color="auto"/>
      </w:divBdr>
    </w:div>
    <w:div w:id="801582992">
      <w:bodyDiv w:val="1"/>
      <w:marLeft w:val="0"/>
      <w:marRight w:val="0"/>
      <w:marTop w:val="0"/>
      <w:marBottom w:val="0"/>
      <w:divBdr>
        <w:top w:val="none" w:sz="0" w:space="0" w:color="auto"/>
        <w:left w:val="none" w:sz="0" w:space="0" w:color="auto"/>
        <w:bottom w:val="none" w:sz="0" w:space="0" w:color="auto"/>
        <w:right w:val="none" w:sz="0" w:space="0" w:color="auto"/>
      </w:divBdr>
    </w:div>
    <w:div w:id="821890381">
      <w:bodyDiv w:val="1"/>
      <w:marLeft w:val="0"/>
      <w:marRight w:val="0"/>
      <w:marTop w:val="0"/>
      <w:marBottom w:val="0"/>
      <w:divBdr>
        <w:top w:val="none" w:sz="0" w:space="0" w:color="auto"/>
        <w:left w:val="none" w:sz="0" w:space="0" w:color="auto"/>
        <w:bottom w:val="none" w:sz="0" w:space="0" w:color="auto"/>
        <w:right w:val="none" w:sz="0" w:space="0" w:color="auto"/>
      </w:divBdr>
    </w:div>
    <w:div w:id="823543011">
      <w:bodyDiv w:val="1"/>
      <w:marLeft w:val="0"/>
      <w:marRight w:val="0"/>
      <w:marTop w:val="0"/>
      <w:marBottom w:val="0"/>
      <w:divBdr>
        <w:top w:val="none" w:sz="0" w:space="0" w:color="auto"/>
        <w:left w:val="none" w:sz="0" w:space="0" w:color="auto"/>
        <w:bottom w:val="none" w:sz="0" w:space="0" w:color="auto"/>
        <w:right w:val="none" w:sz="0" w:space="0" w:color="auto"/>
      </w:divBdr>
    </w:div>
    <w:div w:id="823619990">
      <w:bodyDiv w:val="1"/>
      <w:marLeft w:val="0"/>
      <w:marRight w:val="0"/>
      <w:marTop w:val="0"/>
      <w:marBottom w:val="0"/>
      <w:divBdr>
        <w:top w:val="none" w:sz="0" w:space="0" w:color="auto"/>
        <w:left w:val="none" w:sz="0" w:space="0" w:color="auto"/>
        <w:bottom w:val="none" w:sz="0" w:space="0" w:color="auto"/>
        <w:right w:val="none" w:sz="0" w:space="0" w:color="auto"/>
      </w:divBdr>
    </w:div>
    <w:div w:id="829256310">
      <w:bodyDiv w:val="1"/>
      <w:marLeft w:val="0"/>
      <w:marRight w:val="0"/>
      <w:marTop w:val="0"/>
      <w:marBottom w:val="0"/>
      <w:divBdr>
        <w:top w:val="none" w:sz="0" w:space="0" w:color="auto"/>
        <w:left w:val="none" w:sz="0" w:space="0" w:color="auto"/>
        <w:bottom w:val="none" w:sz="0" w:space="0" w:color="auto"/>
        <w:right w:val="none" w:sz="0" w:space="0" w:color="auto"/>
      </w:divBdr>
    </w:div>
    <w:div w:id="857355908">
      <w:bodyDiv w:val="1"/>
      <w:marLeft w:val="0"/>
      <w:marRight w:val="0"/>
      <w:marTop w:val="0"/>
      <w:marBottom w:val="0"/>
      <w:divBdr>
        <w:top w:val="none" w:sz="0" w:space="0" w:color="auto"/>
        <w:left w:val="none" w:sz="0" w:space="0" w:color="auto"/>
        <w:bottom w:val="none" w:sz="0" w:space="0" w:color="auto"/>
        <w:right w:val="none" w:sz="0" w:space="0" w:color="auto"/>
      </w:divBdr>
    </w:div>
    <w:div w:id="866143696">
      <w:bodyDiv w:val="1"/>
      <w:marLeft w:val="0"/>
      <w:marRight w:val="0"/>
      <w:marTop w:val="0"/>
      <w:marBottom w:val="0"/>
      <w:divBdr>
        <w:top w:val="none" w:sz="0" w:space="0" w:color="auto"/>
        <w:left w:val="none" w:sz="0" w:space="0" w:color="auto"/>
        <w:bottom w:val="none" w:sz="0" w:space="0" w:color="auto"/>
        <w:right w:val="none" w:sz="0" w:space="0" w:color="auto"/>
      </w:divBdr>
    </w:div>
    <w:div w:id="869416187">
      <w:bodyDiv w:val="1"/>
      <w:marLeft w:val="0"/>
      <w:marRight w:val="0"/>
      <w:marTop w:val="0"/>
      <w:marBottom w:val="0"/>
      <w:divBdr>
        <w:top w:val="none" w:sz="0" w:space="0" w:color="auto"/>
        <w:left w:val="none" w:sz="0" w:space="0" w:color="auto"/>
        <w:bottom w:val="none" w:sz="0" w:space="0" w:color="auto"/>
        <w:right w:val="none" w:sz="0" w:space="0" w:color="auto"/>
      </w:divBdr>
    </w:div>
    <w:div w:id="869613342">
      <w:bodyDiv w:val="1"/>
      <w:marLeft w:val="0"/>
      <w:marRight w:val="0"/>
      <w:marTop w:val="0"/>
      <w:marBottom w:val="0"/>
      <w:divBdr>
        <w:top w:val="none" w:sz="0" w:space="0" w:color="auto"/>
        <w:left w:val="none" w:sz="0" w:space="0" w:color="auto"/>
        <w:bottom w:val="none" w:sz="0" w:space="0" w:color="auto"/>
        <w:right w:val="none" w:sz="0" w:space="0" w:color="auto"/>
      </w:divBdr>
    </w:div>
    <w:div w:id="870067450">
      <w:bodyDiv w:val="1"/>
      <w:marLeft w:val="0"/>
      <w:marRight w:val="0"/>
      <w:marTop w:val="0"/>
      <w:marBottom w:val="0"/>
      <w:divBdr>
        <w:top w:val="none" w:sz="0" w:space="0" w:color="auto"/>
        <w:left w:val="none" w:sz="0" w:space="0" w:color="auto"/>
        <w:bottom w:val="none" w:sz="0" w:space="0" w:color="auto"/>
        <w:right w:val="none" w:sz="0" w:space="0" w:color="auto"/>
      </w:divBdr>
    </w:div>
    <w:div w:id="887882215">
      <w:bodyDiv w:val="1"/>
      <w:marLeft w:val="0"/>
      <w:marRight w:val="0"/>
      <w:marTop w:val="0"/>
      <w:marBottom w:val="0"/>
      <w:divBdr>
        <w:top w:val="none" w:sz="0" w:space="0" w:color="auto"/>
        <w:left w:val="none" w:sz="0" w:space="0" w:color="auto"/>
        <w:bottom w:val="none" w:sz="0" w:space="0" w:color="auto"/>
        <w:right w:val="none" w:sz="0" w:space="0" w:color="auto"/>
      </w:divBdr>
    </w:div>
    <w:div w:id="893197374">
      <w:bodyDiv w:val="1"/>
      <w:marLeft w:val="0"/>
      <w:marRight w:val="0"/>
      <w:marTop w:val="0"/>
      <w:marBottom w:val="0"/>
      <w:divBdr>
        <w:top w:val="none" w:sz="0" w:space="0" w:color="auto"/>
        <w:left w:val="none" w:sz="0" w:space="0" w:color="auto"/>
        <w:bottom w:val="none" w:sz="0" w:space="0" w:color="auto"/>
        <w:right w:val="none" w:sz="0" w:space="0" w:color="auto"/>
      </w:divBdr>
    </w:div>
    <w:div w:id="896358714">
      <w:bodyDiv w:val="1"/>
      <w:marLeft w:val="0"/>
      <w:marRight w:val="0"/>
      <w:marTop w:val="0"/>
      <w:marBottom w:val="0"/>
      <w:divBdr>
        <w:top w:val="none" w:sz="0" w:space="0" w:color="auto"/>
        <w:left w:val="none" w:sz="0" w:space="0" w:color="auto"/>
        <w:bottom w:val="none" w:sz="0" w:space="0" w:color="auto"/>
        <w:right w:val="none" w:sz="0" w:space="0" w:color="auto"/>
      </w:divBdr>
    </w:div>
    <w:div w:id="898054080">
      <w:bodyDiv w:val="1"/>
      <w:marLeft w:val="0"/>
      <w:marRight w:val="0"/>
      <w:marTop w:val="0"/>
      <w:marBottom w:val="0"/>
      <w:divBdr>
        <w:top w:val="none" w:sz="0" w:space="0" w:color="auto"/>
        <w:left w:val="none" w:sz="0" w:space="0" w:color="auto"/>
        <w:bottom w:val="none" w:sz="0" w:space="0" w:color="auto"/>
        <w:right w:val="none" w:sz="0" w:space="0" w:color="auto"/>
      </w:divBdr>
    </w:div>
    <w:div w:id="904798443">
      <w:bodyDiv w:val="1"/>
      <w:marLeft w:val="0"/>
      <w:marRight w:val="0"/>
      <w:marTop w:val="0"/>
      <w:marBottom w:val="0"/>
      <w:divBdr>
        <w:top w:val="none" w:sz="0" w:space="0" w:color="auto"/>
        <w:left w:val="none" w:sz="0" w:space="0" w:color="auto"/>
        <w:bottom w:val="none" w:sz="0" w:space="0" w:color="auto"/>
        <w:right w:val="none" w:sz="0" w:space="0" w:color="auto"/>
      </w:divBdr>
    </w:div>
    <w:div w:id="906455390">
      <w:bodyDiv w:val="1"/>
      <w:marLeft w:val="0"/>
      <w:marRight w:val="0"/>
      <w:marTop w:val="0"/>
      <w:marBottom w:val="0"/>
      <w:divBdr>
        <w:top w:val="none" w:sz="0" w:space="0" w:color="auto"/>
        <w:left w:val="none" w:sz="0" w:space="0" w:color="auto"/>
        <w:bottom w:val="none" w:sz="0" w:space="0" w:color="auto"/>
        <w:right w:val="none" w:sz="0" w:space="0" w:color="auto"/>
      </w:divBdr>
    </w:div>
    <w:div w:id="921451899">
      <w:bodyDiv w:val="1"/>
      <w:marLeft w:val="0"/>
      <w:marRight w:val="0"/>
      <w:marTop w:val="0"/>
      <w:marBottom w:val="0"/>
      <w:divBdr>
        <w:top w:val="none" w:sz="0" w:space="0" w:color="auto"/>
        <w:left w:val="none" w:sz="0" w:space="0" w:color="auto"/>
        <w:bottom w:val="none" w:sz="0" w:space="0" w:color="auto"/>
        <w:right w:val="none" w:sz="0" w:space="0" w:color="auto"/>
      </w:divBdr>
    </w:div>
    <w:div w:id="921645878">
      <w:bodyDiv w:val="1"/>
      <w:marLeft w:val="0"/>
      <w:marRight w:val="0"/>
      <w:marTop w:val="0"/>
      <w:marBottom w:val="0"/>
      <w:divBdr>
        <w:top w:val="none" w:sz="0" w:space="0" w:color="auto"/>
        <w:left w:val="none" w:sz="0" w:space="0" w:color="auto"/>
        <w:bottom w:val="none" w:sz="0" w:space="0" w:color="auto"/>
        <w:right w:val="none" w:sz="0" w:space="0" w:color="auto"/>
      </w:divBdr>
    </w:div>
    <w:div w:id="929966718">
      <w:bodyDiv w:val="1"/>
      <w:marLeft w:val="0"/>
      <w:marRight w:val="0"/>
      <w:marTop w:val="0"/>
      <w:marBottom w:val="0"/>
      <w:divBdr>
        <w:top w:val="none" w:sz="0" w:space="0" w:color="auto"/>
        <w:left w:val="none" w:sz="0" w:space="0" w:color="auto"/>
        <w:bottom w:val="none" w:sz="0" w:space="0" w:color="auto"/>
        <w:right w:val="none" w:sz="0" w:space="0" w:color="auto"/>
      </w:divBdr>
    </w:div>
    <w:div w:id="942032925">
      <w:bodyDiv w:val="1"/>
      <w:marLeft w:val="0"/>
      <w:marRight w:val="0"/>
      <w:marTop w:val="0"/>
      <w:marBottom w:val="0"/>
      <w:divBdr>
        <w:top w:val="none" w:sz="0" w:space="0" w:color="auto"/>
        <w:left w:val="none" w:sz="0" w:space="0" w:color="auto"/>
        <w:bottom w:val="none" w:sz="0" w:space="0" w:color="auto"/>
        <w:right w:val="none" w:sz="0" w:space="0" w:color="auto"/>
      </w:divBdr>
    </w:div>
    <w:div w:id="948321813">
      <w:bodyDiv w:val="1"/>
      <w:marLeft w:val="0"/>
      <w:marRight w:val="0"/>
      <w:marTop w:val="0"/>
      <w:marBottom w:val="0"/>
      <w:divBdr>
        <w:top w:val="none" w:sz="0" w:space="0" w:color="auto"/>
        <w:left w:val="none" w:sz="0" w:space="0" w:color="auto"/>
        <w:bottom w:val="none" w:sz="0" w:space="0" w:color="auto"/>
        <w:right w:val="none" w:sz="0" w:space="0" w:color="auto"/>
      </w:divBdr>
    </w:div>
    <w:div w:id="954554947">
      <w:bodyDiv w:val="1"/>
      <w:marLeft w:val="0"/>
      <w:marRight w:val="0"/>
      <w:marTop w:val="0"/>
      <w:marBottom w:val="0"/>
      <w:divBdr>
        <w:top w:val="none" w:sz="0" w:space="0" w:color="auto"/>
        <w:left w:val="none" w:sz="0" w:space="0" w:color="auto"/>
        <w:bottom w:val="none" w:sz="0" w:space="0" w:color="auto"/>
        <w:right w:val="none" w:sz="0" w:space="0" w:color="auto"/>
      </w:divBdr>
    </w:div>
    <w:div w:id="957489663">
      <w:bodyDiv w:val="1"/>
      <w:marLeft w:val="0"/>
      <w:marRight w:val="0"/>
      <w:marTop w:val="0"/>
      <w:marBottom w:val="0"/>
      <w:divBdr>
        <w:top w:val="none" w:sz="0" w:space="0" w:color="auto"/>
        <w:left w:val="none" w:sz="0" w:space="0" w:color="auto"/>
        <w:bottom w:val="none" w:sz="0" w:space="0" w:color="auto"/>
        <w:right w:val="none" w:sz="0" w:space="0" w:color="auto"/>
      </w:divBdr>
    </w:div>
    <w:div w:id="959145604">
      <w:bodyDiv w:val="1"/>
      <w:marLeft w:val="0"/>
      <w:marRight w:val="0"/>
      <w:marTop w:val="0"/>
      <w:marBottom w:val="0"/>
      <w:divBdr>
        <w:top w:val="none" w:sz="0" w:space="0" w:color="auto"/>
        <w:left w:val="none" w:sz="0" w:space="0" w:color="auto"/>
        <w:bottom w:val="none" w:sz="0" w:space="0" w:color="auto"/>
        <w:right w:val="none" w:sz="0" w:space="0" w:color="auto"/>
      </w:divBdr>
    </w:div>
    <w:div w:id="959191678">
      <w:bodyDiv w:val="1"/>
      <w:marLeft w:val="0"/>
      <w:marRight w:val="0"/>
      <w:marTop w:val="0"/>
      <w:marBottom w:val="0"/>
      <w:divBdr>
        <w:top w:val="none" w:sz="0" w:space="0" w:color="auto"/>
        <w:left w:val="none" w:sz="0" w:space="0" w:color="auto"/>
        <w:bottom w:val="none" w:sz="0" w:space="0" w:color="auto"/>
        <w:right w:val="none" w:sz="0" w:space="0" w:color="auto"/>
      </w:divBdr>
    </w:div>
    <w:div w:id="961424611">
      <w:bodyDiv w:val="1"/>
      <w:marLeft w:val="0"/>
      <w:marRight w:val="0"/>
      <w:marTop w:val="0"/>
      <w:marBottom w:val="0"/>
      <w:divBdr>
        <w:top w:val="none" w:sz="0" w:space="0" w:color="auto"/>
        <w:left w:val="none" w:sz="0" w:space="0" w:color="auto"/>
        <w:bottom w:val="none" w:sz="0" w:space="0" w:color="auto"/>
        <w:right w:val="none" w:sz="0" w:space="0" w:color="auto"/>
      </w:divBdr>
    </w:div>
    <w:div w:id="964190496">
      <w:bodyDiv w:val="1"/>
      <w:marLeft w:val="0"/>
      <w:marRight w:val="0"/>
      <w:marTop w:val="0"/>
      <w:marBottom w:val="0"/>
      <w:divBdr>
        <w:top w:val="none" w:sz="0" w:space="0" w:color="auto"/>
        <w:left w:val="none" w:sz="0" w:space="0" w:color="auto"/>
        <w:bottom w:val="none" w:sz="0" w:space="0" w:color="auto"/>
        <w:right w:val="none" w:sz="0" w:space="0" w:color="auto"/>
      </w:divBdr>
    </w:div>
    <w:div w:id="964234294">
      <w:bodyDiv w:val="1"/>
      <w:marLeft w:val="0"/>
      <w:marRight w:val="0"/>
      <w:marTop w:val="0"/>
      <w:marBottom w:val="0"/>
      <w:divBdr>
        <w:top w:val="none" w:sz="0" w:space="0" w:color="auto"/>
        <w:left w:val="none" w:sz="0" w:space="0" w:color="auto"/>
        <w:bottom w:val="none" w:sz="0" w:space="0" w:color="auto"/>
        <w:right w:val="none" w:sz="0" w:space="0" w:color="auto"/>
      </w:divBdr>
      <w:divsChild>
        <w:div w:id="1383287550">
          <w:marLeft w:val="446"/>
          <w:marRight w:val="0"/>
          <w:marTop w:val="0"/>
          <w:marBottom w:val="0"/>
          <w:divBdr>
            <w:top w:val="none" w:sz="0" w:space="0" w:color="auto"/>
            <w:left w:val="none" w:sz="0" w:space="0" w:color="auto"/>
            <w:bottom w:val="none" w:sz="0" w:space="0" w:color="auto"/>
            <w:right w:val="none" w:sz="0" w:space="0" w:color="auto"/>
          </w:divBdr>
        </w:div>
        <w:div w:id="622156935">
          <w:marLeft w:val="446"/>
          <w:marRight w:val="0"/>
          <w:marTop w:val="0"/>
          <w:marBottom w:val="0"/>
          <w:divBdr>
            <w:top w:val="none" w:sz="0" w:space="0" w:color="auto"/>
            <w:left w:val="none" w:sz="0" w:space="0" w:color="auto"/>
            <w:bottom w:val="none" w:sz="0" w:space="0" w:color="auto"/>
            <w:right w:val="none" w:sz="0" w:space="0" w:color="auto"/>
          </w:divBdr>
        </w:div>
      </w:divsChild>
    </w:div>
    <w:div w:id="966860524">
      <w:bodyDiv w:val="1"/>
      <w:marLeft w:val="0"/>
      <w:marRight w:val="0"/>
      <w:marTop w:val="0"/>
      <w:marBottom w:val="0"/>
      <w:divBdr>
        <w:top w:val="none" w:sz="0" w:space="0" w:color="auto"/>
        <w:left w:val="none" w:sz="0" w:space="0" w:color="auto"/>
        <w:bottom w:val="none" w:sz="0" w:space="0" w:color="auto"/>
        <w:right w:val="none" w:sz="0" w:space="0" w:color="auto"/>
      </w:divBdr>
    </w:div>
    <w:div w:id="975910964">
      <w:bodyDiv w:val="1"/>
      <w:marLeft w:val="0"/>
      <w:marRight w:val="0"/>
      <w:marTop w:val="0"/>
      <w:marBottom w:val="0"/>
      <w:divBdr>
        <w:top w:val="none" w:sz="0" w:space="0" w:color="auto"/>
        <w:left w:val="none" w:sz="0" w:space="0" w:color="auto"/>
        <w:bottom w:val="none" w:sz="0" w:space="0" w:color="auto"/>
        <w:right w:val="none" w:sz="0" w:space="0" w:color="auto"/>
      </w:divBdr>
    </w:div>
    <w:div w:id="979312550">
      <w:bodyDiv w:val="1"/>
      <w:marLeft w:val="0"/>
      <w:marRight w:val="0"/>
      <w:marTop w:val="0"/>
      <w:marBottom w:val="0"/>
      <w:divBdr>
        <w:top w:val="none" w:sz="0" w:space="0" w:color="auto"/>
        <w:left w:val="none" w:sz="0" w:space="0" w:color="auto"/>
        <w:bottom w:val="none" w:sz="0" w:space="0" w:color="auto"/>
        <w:right w:val="none" w:sz="0" w:space="0" w:color="auto"/>
      </w:divBdr>
    </w:div>
    <w:div w:id="979922852">
      <w:bodyDiv w:val="1"/>
      <w:marLeft w:val="0"/>
      <w:marRight w:val="0"/>
      <w:marTop w:val="0"/>
      <w:marBottom w:val="0"/>
      <w:divBdr>
        <w:top w:val="none" w:sz="0" w:space="0" w:color="auto"/>
        <w:left w:val="none" w:sz="0" w:space="0" w:color="auto"/>
        <w:bottom w:val="none" w:sz="0" w:space="0" w:color="auto"/>
        <w:right w:val="none" w:sz="0" w:space="0" w:color="auto"/>
      </w:divBdr>
    </w:div>
    <w:div w:id="986937091">
      <w:bodyDiv w:val="1"/>
      <w:marLeft w:val="0"/>
      <w:marRight w:val="0"/>
      <w:marTop w:val="0"/>
      <w:marBottom w:val="0"/>
      <w:divBdr>
        <w:top w:val="none" w:sz="0" w:space="0" w:color="auto"/>
        <w:left w:val="none" w:sz="0" w:space="0" w:color="auto"/>
        <w:bottom w:val="none" w:sz="0" w:space="0" w:color="auto"/>
        <w:right w:val="none" w:sz="0" w:space="0" w:color="auto"/>
      </w:divBdr>
    </w:div>
    <w:div w:id="994265254">
      <w:bodyDiv w:val="1"/>
      <w:marLeft w:val="0"/>
      <w:marRight w:val="0"/>
      <w:marTop w:val="0"/>
      <w:marBottom w:val="0"/>
      <w:divBdr>
        <w:top w:val="none" w:sz="0" w:space="0" w:color="auto"/>
        <w:left w:val="none" w:sz="0" w:space="0" w:color="auto"/>
        <w:bottom w:val="none" w:sz="0" w:space="0" w:color="auto"/>
        <w:right w:val="none" w:sz="0" w:space="0" w:color="auto"/>
      </w:divBdr>
    </w:div>
    <w:div w:id="997152880">
      <w:bodyDiv w:val="1"/>
      <w:marLeft w:val="0"/>
      <w:marRight w:val="0"/>
      <w:marTop w:val="0"/>
      <w:marBottom w:val="0"/>
      <w:divBdr>
        <w:top w:val="none" w:sz="0" w:space="0" w:color="auto"/>
        <w:left w:val="none" w:sz="0" w:space="0" w:color="auto"/>
        <w:bottom w:val="none" w:sz="0" w:space="0" w:color="auto"/>
        <w:right w:val="none" w:sz="0" w:space="0" w:color="auto"/>
      </w:divBdr>
    </w:div>
    <w:div w:id="999236394">
      <w:bodyDiv w:val="1"/>
      <w:marLeft w:val="0"/>
      <w:marRight w:val="0"/>
      <w:marTop w:val="0"/>
      <w:marBottom w:val="0"/>
      <w:divBdr>
        <w:top w:val="none" w:sz="0" w:space="0" w:color="auto"/>
        <w:left w:val="none" w:sz="0" w:space="0" w:color="auto"/>
        <w:bottom w:val="none" w:sz="0" w:space="0" w:color="auto"/>
        <w:right w:val="none" w:sz="0" w:space="0" w:color="auto"/>
      </w:divBdr>
    </w:div>
    <w:div w:id="1002317485">
      <w:bodyDiv w:val="1"/>
      <w:marLeft w:val="0"/>
      <w:marRight w:val="0"/>
      <w:marTop w:val="0"/>
      <w:marBottom w:val="0"/>
      <w:divBdr>
        <w:top w:val="none" w:sz="0" w:space="0" w:color="auto"/>
        <w:left w:val="none" w:sz="0" w:space="0" w:color="auto"/>
        <w:bottom w:val="none" w:sz="0" w:space="0" w:color="auto"/>
        <w:right w:val="none" w:sz="0" w:space="0" w:color="auto"/>
      </w:divBdr>
    </w:div>
    <w:div w:id="1002470969">
      <w:bodyDiv w:val="1"/>
      <w:marLeft w:val="0"/>
      <w:marRight w:val="0"/>
      <w:marTop w:val="0"/>
      <w:marBottom w:val="0"/>
      <w:divBdr>
        <w:top w:val="none" w:sz="0" w:space="0" w:color="auto"/>
        <w:left w:val="none" w:sz="0" w:space="0" w:color="auto"/>
        <w:bottom w:val="none" w:sz="0" w:space="0" w:color="auto"/>
        <w:right w:val="none" w:sz="0" w:space="0" w:color="auto"/>
      </w:divBdr>
    </w:div>
    <w:div w:id="1003241245">
      <w:bodyDiv w:val="1"/>
      <w:marLeft w:val="0"/>
      <w:marRight w:val="0"/>
      <w:marTop w:val="0"/>
      <w:marBottom w:val="0"/>
      <w:divBdr>
        <w:top w:val="none" w:sz="0" w:space="0" w:color="auto"/>
        <w:left w:val="none" w:sz="0" w:space="0" w:color="auto"/>
        <w:bottom w:val="none" w:sz="0" w:space="0" w:color="auto"/>
        <w:right w:val="none" w:sz="0" w:space="0" w:color="auto"/>
      </w:divBdr>
    </w:div>
    <w:div w:id="1005279494">
      <w:bodyDiv w:val="1"/>
      <w:marLeft w:val="0"/>
      <w:marRight w:val="0"/>
      <w:marTop w:val="0"/>
      <w:marBottom w:val="0"/>
      <w:divBdr>
        <w:top w:val="none" w:sz="0" w:space="0" w:color="auto"/>
        <w:left w:val="none" w:sz="0" w:space="0" w:color="auto"/>
        <w:bottom w:val="none" w:sz="0" w:space="0" w:color="auto"/>
        <w:right w:val="none" w:sz="0" w:space="0" w:color="auto"/>
      </w:divBdr>
    </w:div>
    <w:div w:id="1007095625">
      <w:bodyDiv w:val="1"/>
      <w:marLeft w:val="0"/>
      <w:marRight w:val="0"/>
      <w:marTop w:val="0"/>
      <w:marBottom w:val="0"/>
      <w:divBdr>
        <w:top w:val="none" w:sz="0" w:space="0" w:color="auto"/>
        <w:left w:val="none" w:sz="0" w:space="0" w:color="auto"/>
        <w:bottom w:val="none" w:sz="0" w:space="0" w:color="auto"/>
        <w:right w:val="none" w:sz="0" w:space="0" w:color="auto"/>
      </w:divBdr>
    </w:div>
    <w:div w:id="1012147026">
      <w:bodyDiv w:val="1"/>
      <w:marLeft w:val="0"/>
      <w:marRight w:val="0"/>
      <w:marTop w:val="0"/>
      <w:marBottom w:val="0"/>
      <w:divBdr>
        <w:top w:val="none" w:sz="0" w:space="0" w:color="auto"/>
        <w:left w:val="none" w:sz="0" w:space="0" w:color="auto"/>
        <w:bottom w:val="none" w:sz="0" w:space="0" w:color="auto"/>
        <w:right w:val="none" w:sz="0" w:space="0" w:color="auto"/>
      </w:divBdr>
    </w:div>
    <w:div w:id="1041126448">
      <w:bodyDiv w:val="1"/>
      <w:marLeft w:val="0"/>
      <w:marRight w:val="0"/>
      <w:marTop w:val="0"/>
      <w:marBottom w:val="0"/>
      <w:divBdr>
        <w:top w:val="none" w:sz="0" w:space="0" w:color="auto"/>
        <w:left w:val="none" w:sz="0" w:space="0" w:color="auto"/>
        <w:bottom w:val="none" w:sz="0" w:space="0" w:color="auto"/>
        <w:right w:val="none" w:sz="0" w:space="0" w:color="auto"/>
      </w:divBdr>
    </w:div>
    <w:div w:id="1049457601">
      <w:bodyDiv w:val="1"/>
      <w:marLeft w:val="0"/>
      <w:marRight w:val="0"/>
      <w:marTop w:val="0"/>
      <w:marBottom w:val="0"/>
      <w:divBdr>
        <w:top w:val="none" w:sz="0" w:space="0" w:color="auto"/>
        <w:left w:val="none" w:sz="0" w:space="0" w:color="auto"/>
        <w:bottom w:val="none" w:sz="0" w:space="0" w:color="auto"/>
        <w:right w:val="none" w:sz="0" w:space="0" w:color="auto"/>
      </w:divBdr>
    </w:div>
    <w:div w:id="1057053139">
      <w:bodyDiv w:val="1"/>
      <w:marLeft w:val="0"/>
      <w:marRight w:val="0"/>
      <w:marTop w:val="0"/>
      <w:marBottom w:val="0"/>
      <w:divBdr>
        <w:top w:val="none" w:sz="0" w:space="0" w:color="auto"/>
        <w:left w:val="none" w:sz="0" w:space="0" w:color="auto"/>
        <w:bottom w:val="none" w:sz="0" w:space="0" w:color="auto"/>
        <w:right w:val="none" w:sz="0" w:space="0" w:color="auto"/>
      </w:divBdr>
    </w:div>
    <w:div w:id="1058435887">
      <w:bodyDiv w:val="1"/>
      <w:marLeft w:val="0"/>
      <w:marRight w:val="0"/>
      <w:marTop w:val="0"/>
      <w:marBottom w:val="0"/>
      <w:divBdr>
        <w:top w:val="none" w:sz="0" w:space="0" w:color="auto"/>
        <w:left w:val="none" w:sz="0" w:space="0" w:color="auto"/>
        <w:bottom w:val="none" w:sz="0" w:space="0" w:color="auto"/>
        <w:right w:val="none" w:sz="0" w:space="0" w:color="auto"/>
      </w:divBdr>
    </w:div>
    <w:div w:id="1060590402">
      <w:bodyDiv w:val="1"/>
      <w:marLeft w:val="0"/>
      <w:marRight w:val="0"/>
      <w:marTop w:val="0"/>
      <w:marBottom w:val="0"/>
      <w:divBdr>
        <w:top w:val="none" w:sz="0" w:space="0" w:color="auto"/>
        <w:left w:val="none" w:sz="0" w:space="0" w:color="auto"/>
        <w:bottom w:val="none" w:sz="0" w:space="0" w:color="auto"/>
        <w:right w:val="none" w:sz="0" w:space="0" w:color="auto"/>
      </w:divBdr>
    </w:div>
    <w:div w:id="1062631075">
      <w:bodyDiv w:val="1"/>
      <w:marLeft w:val="0"/>
      <w:marRight w:val="0"/>
      <w:marTop w:val="0"/>
      <w:marBottom w:val="0"/>
      <w:divBdr>
        <w:top w:val="none" w:sz="0" w:space="0" w:color="auto"/>
        <w:left w:val="none" w:sz="0" w:space="0" w:color="auto"/>
        <w:bottom w:val="none" w:sz="0" w:space="0" w:color="auto"/>
        <w:right w:val="none" w:sz="0" w:space="0" w:color="auto"/>
      </w:divBdr>
    </w:div>
    <w:div w:id="1066342324">
      <w:bodyDiv w:val="1"/>
      <w:marLeft w:val="0"/>
      <w:marRight w:val="0"/>
      <w:marTop w:val="0"/>
      <w:marBottom w:val="0"/>
      <w:divBdr>
        <w:top w:val="none" w:sz="0" w:space="0" w:color="auto"/>
        <w:left w:val="none" w:sz="0" w:space="0" w:color="auto"/>
        <w:bottom w:val="none" w:sz="0" w:space="0" w:color="auto"/>
        <w:right w:val="none" w:sz="0" w:space="0" w:color="auto"/>
      </w:divBdr>
    </w:div>
    <w:div w:id="1067806002">
      <w:bodyDiv w:val="1"/>
      <w:marLeft w:val="0"/>
      <w:marRight w:val="0"/>
      <w:marTop w:val="0"/>
      <w:marBottom w:val="0"/>
      <w:divBdr>
        <w:top w:val="none" w:sz="0" w:space="0" w:color="auto"/>
        <w:left w:val="none" w:sz="0" w:space="0" w:color="auto"/>
        <w:bottom w:val="none" w:sz="0" w:space="0" w:color="auto"/>
        <w:right w:val="none" w:sz="0" w:space="0" w:color="auto"/>
      </w:divBdr>
    </w:div>
    <w:div w:id="1075709509">
      <w:bodyDiv w:val="1"/>
      <w:marLeft w:val="0"/>
      <w:marRight w:val="0"/>
      <w:marTop w:val="0"/>
      <w:marBottom w:val="0"/>
      <w:divBdr>
        <w:top w:val="none" w:sz="0" w:space="0" w:color="auto"/>
        <w:left w:val="none" w:sz="0" w:space="0" w:color="auto"/>
        <w:bottom w:val="none" w:sz="0" w:space="0" w:color="auto"/>
        <w:right w:val="none" w:sz="0" w:space="0" w:color="auto"/>
      </w:divBdr>
    </w:div>
    <w:div w:id="1088111636">
      <w:bodyDiv w:val="1"/>
      <w:marLeft w:val="0"/>
      <w:marRight w:val="0"/>
      <w:marTop w:val="0"/>
      <w:marBottom w:val="0"/>
      <w:divBdr>
        <w:top w:val="none" w:sz="0" w:space="0" w:color="auto"/>
        <w:left w:val="none" w:sz="0" w:space="0" w:color="auto"/>
        <w:bottom w:val="none" w:sz="0" w:space="0" w:color="auto"/>
        <w:right w:val="none" w:sz="0" w:space="0" w:color="auto"/>
      </w:divBdr>
    </w:div>
    <w:div w:id="1088698403">
      <w:bodyDiv w:val="1"/>
      <w:marLeft w:val="0"/>
      <w:marRight w:val="0"/>
      <w:marTop w:val="0"/>
      <w:marBottom w:val="0"/>
      <w:divBdr>
        <w:top w:val="none" w:sz="0" w:space="0" w:color="auto"/>
        <w:left w:val="none" w:sz="0" w:space="0" w:color="auto"/>
        <w:bottom w:val="none" w:sz="0" w:space="0" w:color="auto"/>
        <w:right w:val="none" w:sz="0" w:space="0" w:color="auto"/>
      </w:divBdr>
    </w:div>
    <w:div w:id="1092555255">
      <w:bodyDiv w:val="1"/>
      <w:marLeft w:val="0"/>
      <w:marRight w:val="0"/>
      <w:marTop w:val="0"/>
      <w:marBottom w:val="0"/>
      <w:divBdr>
        <w:top w:val="none" w:sz="0" w:space="0" w:color="auto"/>
        <w:left w:val="none" w:sz="0" w:space="0" w:color="auto"/>
        <w:bottom w:val="none" w:sz="0" w:space="0" w:color="auto"/>
        <w:right w:val="none" w:sz="0" w:space="0" w:color="auto"/>
      </w:divBdr>
    </w:div>
    <w:div w:id="1103377968">
      <w:bodyDiv w:val="1"/>
      <w:marLeft w:val="0"/>
      <w:marRight w:val="0"/>
      <w:marTop w:val="0"/>
      <w:marBottom w:val="0"/>
      <w:divBdr>
        <w:top w:val="none" w:sz="0" w:space="0" w:color="auto"/>
        <w:left w:val="none" w:sz="0" w:space="0" w:color="auto"/>
        <w:bottom w:val="none" w:sz="0" w:space="0" w:color="auto"/>
        <w:right w:val="none" w:sz="0" w:space="0" w:color="auto"/>
      </w:divBdr>
    </w:div>
    <w:div w:id="1104879170">
      <w:bodyDiv w:val="1"/>
      <w:marLeft w:val="0"/>
      <w:marRight w:val="0"/>
      <w:marTop w:val="0"/>
      <w:marBottom w:val="0"/>
      <w:divBdr>
        <w:top w:val="none" w:sz="0" w:space="0" w:color="auto"/>
        <w:left w:val="none" w:sz="0" w:space="0" w:color="auto"/>
        <w:bottom w:val="none" w:sz="0" w:space="0" w:color="auto"/>
        <w:right w:val="none" w:sz="0" w:space="0" w:color="auto"/>
      </w:divBdr>
    </w:div>
    <w:div w:id="1107189814">
      <w:bodyDiv w:val="1"/>
      <w:marLeft w:val="0"/>
      <w:marRight w:val="0"/>
      <w:marTop w:val="0"/>
      <w:marBottom w:val="0"/>
      <w:divBdr>
        <w:top w:val="none" w:sz="0" w:space="0" w:color="auto"/>
        <w:left w:val="none" w:sz="0" w:space="0" w:color="auto"/>
        <w:bottom w:val="none" w:sz="0" w:space="0" w:color="auto"/>
        <w:right w:val="none" w:sz="0" w:space="0" w:color="auto"/>
      </w:divBdr>
    </w:div>
    <w:div w:id="1115253852">
      <w:bodyDiv w:val="1"/>
      <w:marLeft w:val="0"/>
      <w:marRight w:val="0"/>
      <w:marTop w:val="0"/>
      <w:marBottom w:val="0"/>
      <w:divBdr>
        <w:top w:val="none" w:sz="0" w:space="0" w:color="auto"/>
        <w:left w:val="none" w:sz="0" w:space="0" w:color="auto"/>
        <w:bottom w:val="none" w:sz="0" w:space="0" w:color="auto"/>
        <w:right w:val="none" w:sz="0" w:space="0" w:color="auto"/>
      </w:divBdr>
    </w:div>
    <w:div w:id="1123885751">
      <w:bodyDiv w:val="1"/>
      <w:marLeft w:val="0"/>
      <w:marRight w:val="0"/>
      <w:marTop w:val="0"/>
      <w:marBottom w:val="0"/>
      <w:divBdr>
        <w:top w:val="none" w:sz="0" w:space="0" w:color="auto"/>
        <w:left w:val="none" w:sz="0" w:space="0" w:color="auto"/>
        <w:bottom w:val="none" w:sz="0" w:space="0" w:color="auto"/>
        <w:right w:val="none" w:sz="0" w:space="0" w:color="auto"/>
      </w:divBdr>
    </w:div>
    <w:div w:id="1127774578">
      <w:bodyDiv w:val="1"/>
      <w:marLeft w:val="0"/>
      <w:marRight w:val="0"/>
      <w:marTop w:val="0"/>
      <w:marBottom w:val="0"/>
      <w:divBdr>
        <w:top w:val="none" w:sz="0" w:space="0" w:color="auto"/>
        <w:left w:val="none" w:sz="0" w:space="0" w:color="auto"/>
        <w:bottom w:val="none" w:sz="0" w:space="0" w:color="auto"/>
        <w:right w:val="none" w:sz="0" w:space="0" w:color="auto"/>
      </w:divBdr>
    </w:div>
    <w:div w:id="1128160902">
      <w:bodyDiv w:val="1"/>
      <w:marLeft w:val="0"/>
      <w:marRight w:val="0"/>
      <w:marTop w:val="0"/>
      <w:marBottom w:val="0"/>
      <w:divBdr>
        <w:top w:val="none" w:sz="0" w:space="0" w:color="auto"/>
        <w:left w:val="none" w:sz="0" w:space="0" w:color="auto"/>
        <w:bottom w:val="none" w:sz="0" w:space="0" w:color="auto"/>
        <w:right w:val="none" w:sz="0" w:space="0" w:color="auto"/>
      </w:divBdr>
    </w:div>
    <w:div w:id="1130515896">
      <w:bodyDiv w:val="1"/>
      <w:marLeft w:val="0"/>
      <w:marRight w:val="0"/>
      <w:marTop w:val="0"/>
      <w:marBottom w:val="0"/>
      <w:divBdr>
        <w:top w:val="none" w:sz="0" w:space="0" w:color="auto"/>
        <w:left w:val="none" w:sz="0" w:space="0" w:color="auto"/>
        <w:bottom w:val="none" w:sz="0" w:space="0" w:color="auto"/>
        <w:right w:val="none" w:sz="0" w:space="0" w:color="auto"/>
      </w:divBdr>
    </w:div>
    <w:div w:id="1140535942">
      <w:bodyDiv w:val="1"/>
      <w:marLeft w:val="0"/>
      <w:marRight w:val="0"/>
      <w:marTop w:val="0"/>
      <w:marBottom w:val="0"/>
      <w:divBdr>
        <w:top w:val="none" w:sz="0" w:space="0" w:color="auto"/>
        <w:left w:val="none" w:sz="0" w:space="0" w:color="auto"/>
        <w:bottom w:val="none" w:sz="0" w:space="0" w:color="auto"/>
        <w:right w:val="none" w:sz="0" w:space="0" w:color="auto"/>
      </w:divBdr>
    </w:div>
    <w:div w:id="1145001591">
      <w:bodyDiv w:val="1"/>
      <w:marLeft w:val="0"/>
      <w:marRight w:val="0"/>
      <w:marTop w:val="0"/>
      <w:marBottom w:val="0"/>
      <w:divBdr>
        <w:top w:val="none" w:sz="0" w:space="0" w:color="auto"/>
        <w:left w:val="none" w:sz="0" w:space="0" w:color="auto"/>
        <w:bottom w:val="none" w:sz="0" w:space="0" w:color="auto"/>
        <w:right w:val="none" w:sz="0" w:space="0" w:color="auto"/>
      </w:divBdr>
    </w:div>
    <w:div w:id="1146236329">
      <w:bodyDiv w:val="1"/>
      <w:marLeft w:val="0"/>
      <w:marRight w:val="0"/>
      <w:marTop w:val="0"/>
      <w:marBottom w:val="0"/>
      <w:divBdr>
        <w:top w:val="none" w:sz="0" w:space="0" w:color="auto"/>
        <w:left w:val="none" w:sz="0" w:space="0" w:color="auto"/>
        <w:bottom w:val="none" w:sz="0" w:space="0" w:color="auto"/>
        <w:right w:val="none" w:sz="0" w:space="0" w:color="auto"/>
      </w:divBdr>
    </w:div>
    <w:div w:id="1155953648">
      <w:bodyDiv w:val="1"/>
      <w:marLeft w:val="0"/>
      <w:marRight w:val="0"/>
      <w:marTop w:val="0"/>
      <w:marBottom w:val="0"/>
      <w:divBdr>
        <w:top w:val="none" w:sz="0" w:space="0" w:color="auto"/>
        <w:left w:val="none" w:sz="0" w:space="0" w:color="auto"/>
        <w:bottom w:val="none" w:sz="0" w:space="0" w:color="auto"/>
        <w:right w:val="none" w:sz="0" w:space="0" w:color="auto"/>
      </w:divBdr>
    </w:div>
    <w:div w:id="1159492807">
      <w:bodyDiv w:val="1"/>
      <w:marLeft w:val="0"/>
      <w:marRight w:val="0"/>
      <w:marTop w:val="0"/>
      <w:marBottom w:val="0"/>
      <w:divBdr>
        <w:top w:val="none" w:sz="0" w:space="0" w:color="auto"/>
        <w:left w:val="none" w:sz="0" w:space="0" w:color="auto"/>
        <w:bottom w:val="none" w:sz="0" w:space="0" w:color="auto"/>
        <w:right w:val="none" w:sz="0" w:space="0" w:color="auto"/>
      </w:divBdr>
    </w:div>
    <w:div w:id="1160192372">
      <w:bodyDiv w:val="1"/>
      <w:marLeft w:val="0"/>
      <w:marRight w:val="0"/>
      <w:marTop w:val="0"/>
      <w:marBottom w:val="0"/>
      <w:divBdr>
        <w:top w:val="none" w:sz="0" w:space="0" w:color="auto"/>
        <w:left w:val="none" w:sz="0" w:space="0" w:color="auto"/>
        <w:bottom w:val="none" w:sz="0" w:space="0" w:color="auto"/>
        <w:right w:val="none" w:sz="0" w:space="0" w:color="auto"/>
      </w:divBdr>
    </w:div>
    <w:div w:id="1168910593">
      <w:bodyDiv w:val="1"/>
      <w:marLeft w:val="0"/>
      <w:marRight w:val="0"/>
      <w:marTop w:val="0"/>
      <w:marBottom w:val="0"/>
      <w:divBdr>
        <w:top w:val="none" w:sz="0" w:space="0" w:color="auto"/>
        <w:left w:val="none" w:sz="0" w:space="0" w:color="auto"/>
        <w:bottom w:val="none" w:sz="0" w:space="0" w:color="auto"/>
        <w:right w:val="none" w:sz="0" w:space="0" w:color="auto"/>
      </w:divBdr>
    </w:div>
    <w:div w:id="1176380445">
      <w:bodyDiv w:val="1"/>
      <w:marLeft w:val="0"/>
      <w:marRight w:val="0"/>
      <w:marTop w:val="0"/>
      <w:marBottom w:val="0"/>
      <w:divBdr>
        <w:top w:val="none" w:sz="0" w:space="0" w:color="auto"/>
        <w:left w:val="none" w:sz="0" w:space="0" w:color="auto"/>
        <w:bottom w:val="none" w:sz="0" w:space="0" w:color="auto"/>
        <w:right w:val="none" w:sz="0" w:space="0" w:color="auto"/>
      </w:divBdr>
    </w:div>
    <w:div w:id="1185946630">
      <w:bodyDiv w:val="1"/>
      <w:marLeft w:val="0"/>
      <w:marRight w:val="0"/>
      <w:marTop w:val="0"/>
      <w:marBottom w:val="0"/>
      <w:divBdr>
        <w:top w:val="none" w:sz="0" w:space="0" w:color="auto"/>
        <w:left w:val="none" w:sz="0" w:space="0" w:color="auto"/>
        <w:bottom w:val="none" w:sz="0" w:space="0" w:color="auto"/>
        <w:right w:val="none" w:sz="0" w:space="0" w:color="auto"/>
      </w:divBdr>
    </w:div>
    <w:div w:id="1191870463">
      <w:bodyDiv w:val="1"/>
      <w:marLeft w:val="0"/>
      <w:marRight w:val="0"/>
      <w:marTop w:val="0"/>
      <w:marBottom w:val="0"/>
      <w:divBdr>
        <w:top w:val="none" w:sz="0" w:space="0" w:color="auto"/>
        <w:left w:val="none" w:sz="0" w:space="0" w:color="auto"/>
        <w:bottom w:val="none" w:sz="0" w:space="0" w:color="auto"/>
        <w:right w:val="none" w:sz="0" w:space="0" w:color="auto"/>
      </w:divBdr>
    </w:div>
    <w:div w:id="1201431293">
      <w:bodyDiv w:val="1"/>
      <w:marLeft w:val="0"/>
      <w:marRight w:val="0"/>
      <w:marTop w:val="0"/>
      <w:marBottom w:val="0"/>
      <w:divBdr>
        <w:top w:val="none" w:sz="0" w:space="0" w:color="auto"/>
        <w:left w:val="none" w:sz="0" w:space="0" w:color="auto"/>
        <w:bottom w:val="none" w:sz="0" w:space="0" w:color="auto"/>
        <w:right w:val="none" w:sz="0" w:space="0" w:color="auto"/>
      </w:divBdr>
      <w:divsChild>
        <w:div w:id="21829232">
          <w:marLeft w:val="0"/>
          <w:marRight w:val="0"/>
          <w:marTop w:val="0"/>
          <w:marBottom w:val="0"/>
          <w:divBdr>
            <w:top w:val="none" w:sz="0" w:space="0" w:color="auto"/>
            <w:left w:val="none" w:sz="0" w:space="0" w:color="auto"/>
            <w:bottom w:val="none" w:sz="0" w:space="0" w:color="auto"/>
            <w:right w:val="none" w:sz="0" w:space="0" w:color="auto"/>
          </w:divBdr>
        </w:div>
      </w:divsChild>
    </w:div>
    <w:div w:id="1208567699">
      <w:bodyDiv w:val="1"/>
      <w:marLeft w:val="0"/>
      <w:marRight w:val="0"/>
      <w:marTop w:val="0"/>
      <w:marBottom w:val="0"/>
      <w:divBdr>
        <w:top w:val="none" w:sz="0" w:space="0" w:color="auto"/>
        <w:left w:val="none" w:sz="0" w:space="0" w:color="auto"/>
        <w:bottom w:val="none" w:sz="0" w:space="0" w:color="auto"/>
        <w:right w:val="none" w:sz="0" w:space="0" w:color="auto"/>
      </w:divBdr>
    </w:div>
    <w:div w:id="1209495518">
      <w:bodyDiv w:val="1"/>
      <w:marLeft w:val="0"/>
      <w:marRight w:val="0"/>
      <w:marTop w:val="0"/>
      <w:marBottom w:val="0"/>
      <w:divBdr>
        <w:top w:val="none" w:sz="0" w:space="0" w:color="auto"/>
        <w:left w:val="none" w:sz="0" w:space="0" w:color="auto"/>
        <w:bottom w:val="none" w:sz="0" w:space="0" w:color="auto"/>
        <w:right w:val="none" w:sz="0" w:space="0" w:color="auto"/>
      </w:divBdr>
    </w:div>
    <w:div w:id="1221137732">
      <w:bodyDiv w:val="1"/>
      <w:marLeft w:val="0"/>
      <w:marRight w:val="0"/>
      <w:marTop w:val="0"/>
      <w:marBottom w:val="0"/>
      <w:divBdr>
        <w:top w:val="none" w:sz="0" w:space="0" w:color="auto"/>
        <w:left w:val="none" w:sz="0" w:space="0" w:color="auto"/>
        <w:bottom w:val="none" w:sz="0" w:space="0" w:color="auto"/>
        <w:right w:val="none" w:sz="0" w:space="0" w:color="auto"/>
      </w:divBdr>
    </w:div>
    <w:div w:id="1228883148">
      <w:bodyDiv w:val="1"/>
      <w:marLeft w:val="0"/>
      <w:marRight w:val="0"/>
      <w:marTop w:val="0"/>
      <w:marBottom w:val="0"/>
      <w:divBdr>
        <w:top w:val="none" w:sz="0" w:space="0" w:color="auto"/>
        <w:left w:val="none" w:sz="0" w:space="0" w:color="auto"/>
        <w:bottom w:val="none" w:sz="0" w:space="0" w:color="auto"/>
        <w:right w:val="none" w:sz="0" w:space="0" w:color="auto"/>
      </w:divBdr>
    </w:div>
    <w:div w:id="1239753767">
      <w:bodyDiv w:val="1"/>
      <w:marLeft w:val="0"/>
      <w:marRight w:val="0"/>
      <w:marTop w:val="0"/>
      <w:marBottom w:val="0"/>
      <w:divBdr>
        <w:top w:val="none" w:sz="0" w:space="0" w:color="auto"/>
        <w:left w:val="none" w:sz="0" w:space="0" w:color="auto"/>
        <w:bottom w:val="none" w:sz="0" w:space="0" w:color="auto"/>
        <w:right w:val="none" w:sz="0" w:space="0" w:color="auto"/>
      </w:divBdr>
    </w:div>
    <w:div w:id="1242791674">
      <w:bodyDiv w:val="1"/>
      <w:marLeft w:val="0"/>
      <w:marRight w:val="0"/>
      <w:marTop w:val="0"/>
      <w:marBottom w:val="0"/>
      <w:divBdr>
        <w:top w:val="none" w:sz="0" w:space="0" w:color="auto"/>
        <w:left w:val="none" w:sz="0" w:space="0" w:color="auto"/>
        <w:bottom w:val="none" w:sz="0" w:space="0" w:color="auto"/>
        <w:right w:val="none" w:sz="0" w:space="0" w:color="auto"/>
      </w:divBdr>
    </w:div>
    <w:div w:id="1243837733">
      <w:bodyDiv w:val="1"/>
      <w:marLeft w:val="0"/>
      <w:marRight w:val="0"/>
      <w:marTop w:val="0"/>
      <w:marBottom w:val="0"/>
      <w:divBdr>
        <w:top w:val="none" w:sz="0" w:space="0" w:color="auto"/>
        <w:left w:val="none" w:sz="0" w:space="0" w:color="auto"/>
        <w:bottom w:val="none" w:sz="0" w:space="0" w:color="auto"/>
        <w:right w:val="none" w:sz="0" w:space="0" w:color="auto"/>
      </w:divBdr>
    </w:div>
    <w:div w:id="1248266482">
      <w:bodyDiv w:val="1"/>
      <w:marLeft w:val="0"/>
      <w:marRight w:val="0"/>
      <w:marTop w:val="0"/>
      <w:marBottom w:val="0"/>
      <w:divBdr>
        <w:top w:val="none" w:sz="0" w:space="0" w:color="auto"/>
        <w:left w:val="none" w:sz="0" w:space="0" w:color="auto"/>
        <w:bottom w:val="none" w:sz="0" w:space="0" w:color="auto"/>
        <w:right w:val="none" w:sz="0" w:space="0" w:color="auto"/>
      </w:divBdr>
    </w:div>
    <w:div w:id="1251236463">
      <w:bodyDiv w:val="1"/>
      <w:marLeft w:val="0"/>
      <w:marRight w:val="0"/>
      <w:marTop w:val="0"/>
      <w:marBottom w:val="0"/>
      <w:divBdr>
        <w:top w:val="none" w:sz="0" w:space="0" w:color="auto"/>
        <w:left w:val="none" w:sz="0" w:space="0" w:color="auto"/>
        <w:bottom w:val="none" w:sz="0" w:space="0" w:color="auto"/>
        <w:right w:val="none" w:sz="0" w:space="0" w:color="auto"/>
      </w:divBdr>
    </w:div>
    <w:div w:id="1251964124">
      <w:bodyDiv w:val="1"/>
      <w:marLeft w:val="0"/>
      <w:marRight w:val="0"/>
      <w:marTop w:val="0"/>
      <w:marBottom w:val="0"/>
      <w:divBdr>
        <w:top w:val="none" w:sz="0" w:space="0" w:color="auto"/>
        <w:left w:val="none" w:sz="0" w:space="0" w:color="auto"/>
        <w:bottom w:val="none" w:sz="0" w:space="0" w:color="auto"/>
        <w:right w:val="none" w:sz="0" w:space="0" w:color="auto"/>
      </w:divBdr>
      <w:divsChild>
        <w:div w:id="2042658290">
          <w:marLeft w:val="0"/>
          <w:marRight w:val="0"/>
          <w:marTop w:val="0"/>
          <w:marBottom w:val="0"/>
          <w:divBdr>
            <w:top w:val="none" w:sz="0" w:space="0" w:color="auto"/>
            <w:left w:val="none" w:sz="0" w:space="0" w:color="auto"/>
            <w:bottom w:val="none" w:sz="0" w:space="0" w:color="auto"/>
            <w:right w:val="none" w:sz="0" w:space="0" w:color="auto"/>
          </w:divBdr>
        </w:div>
      </w:divsChild>
    </w:div>
    <w:div w:id="1254051277">
      <w:bodyDiv w:val="1"/>
      <w:marLeft w:val="0"/>
      <w:marRight w:val="0"/>
      <w:marTop w:val="0"/>
      <w:marBottom w:val="0"/>
      <w:divBdr>
        <w:top w:val="none" w:sz="0" w:space="0" w:color="auto"/>
        <w:left w:val="none" w:sz="0" w:space="0" w:color="auto"/>
        <w:bottom w:val="none" w:sz="0" w:space="0" w:color="auto"/>
        <w:right w:val="none" w:sz="0" w:space="0" w:color="auto"/>
      </w:divBdr>
    </w:div>
    <w:div w:id="1256086342">
      <w:bodyDiv w:val="1"/>
      <w:marLeft w:val="0"/>
      <w:marRight w:val="0"/>
      <w:marTop w:val="0"/>
      <w:marBottom w:val="0"/>
      <w:divBdr>
        <w:top w:val="none" w:sz="0" w:space="0" w:color="auto"/>
        <w:left w:val="none" w:sz="0" w:space="0" w:color="auto"/>
        <w:bottom w:val="none" w:sz="0" w:space="0" w:color="auto"/>
        <w:right w:val="none" w:sz="0" w:space="0" w:color="auto"/>
      </w:divBdr>
    </w:div>
    <w:div w:id="1265500610">
      <w:bodyDiv w:val="1"/>
      <w:marLeft w:val="0"/>
      <w:marRight w:val="0"/>
      <w:marTop w:val="0"/>
      <w:marBottom w:val="0"/>
      <w:divBdr>
        <w:top w:val="none" w:sz="0" w:space="0" w:color="auto"/>
        <w:left w:val="none" w:sz="0" w:space="0" w:color="auto"/>
        <w:bottom w:val="none" w:sz="0" w:space="0" w:color="auto"/>
        <w:right w:val="none" w:sz="0" w:space="0" w:color="auto"/>
      </w:divBdr>
    </w:div>
    <w:div w:id="1275557063">
      <w:bodyDiv w:val="1"/>
      <w:marLeft w:val="0"/>
      <w:marRight w:val="0"/>
      <w:marTop w:val="0"/>
      <w:marBottom w:val="0"/>
      <w:divBdr>
        <w:top w:val="none" w:sz="0" w:space="0" w:color="auto"/>
        <w:left w:val="none" w:sz="0" w:space="0" w:color="auto"/>
        <w:bottom w:val="none" w:sz="0" w:space="0" w:color="auto"/>
        <w:right w:val="none" w:sz="0" w:space="0" w:color="auto"/>
      </w:divBdr>
    </w:div>
    <w:div w:id="1283459238">
      <w:bodyDiv w:val="1"/>
      <w:marLeft w:val="0"/>
      <w:marRight w:val="0"/>
      <w:marTop w:val="0"/>
      <w:marBottom w:val="0"/>
      <w:divBdr>
        <w:top w:val="none" w:sz="0" w:space="0" w:color="auto"/>
        <w:left w:val="none" w:sz="0" w:space="0" w:color="auto"/>
        <w:bottom w:val="none" w:sz="0" w:space="0" w:color="auto"/>
        <w:right w:val="none" w:sz="0" w:space="0" w:color="auto"/>
      </w:divBdr>
    </w:div>
    <w:div w:id="1288899823">
      <w:bodyDiv w:val="1"/>
      <w:marLeft w:val="0"/>
      <w:marRight w:val="0"/>
      <w:marTop w:val="0"/>
      <w:marBottom w:val="0"/>
      <w:divBdr>
        <w:top w:val="none" w:sz="0" w:space="0" w:color="auto"/>
        <w:left w:val="none" w:sz="0" w:space="0" w:color="auto"/>
        <w:bottom w:val="none" w:sz="0" w:space="0" w:color="auto"/>
        <w:right w:val="none" w:sz="0" w:space="0" w:color="auto"/>
      </w:divBdr>
    </w:div>
    <w:div w:id="1289169317">
      <w:bodyDiv w:val="1"/>
      <w:marLeft w:val="0"/>
      <w:marRight w:val="0"/>
      <w:marTop w:val="0"/>
      <w:marBottom w:val="0"/>
      <w:divBdr>
        <w:top w:val="none" w:sz="0" w:space="0" w:color="auto"/>
        <w:left w:val="none" w:sz="0" w:space="0" w:color="auto"/>
        <w:bottom w:val="none" w:sz="0" w:space="0" w:color="auto"/>
        <w:right w:val="none" w:sz="0" w:space="0" w:color="auto"/>
      </w:divBdr>
    </w:div>
    <w:div w:id="1292637726">
      <w:bodyDiv w:val="1"/>
      <w:marLeft w:val="0"/>
      <w:marRight w:val="0"/>
      <w:marTop w:val="0"/>
      <w:marBottom w:val="0"/>
      <w:divBdr>
        <w:top w:val="none" w:sz="0" w:space="0" w:color="auto"/>
        <w:left w:val="none" w:sz="0" w:space="0" w:color="auto"/>
        <w:bottom w:val="none" w:sz="0" w:space="0" w:color="auto"/>
        <w:right w:val="none" w:sz="0" w:space="0" w:color="auto"/>
      </w:divBdr>
    </w:div>
    <w:div w:id="1296107963">
      <w:bodyDiv w:val="1"/>
      <w:marLeft w:val="0"/>
      <w:marRight w:val="0"/>
      <w:marTop w:val="0"/>
      <w:marBottom w:val="0"/>
      <w:divBdr>
        <w:top w:val="none" w:sz="0" w:space="0" w:color="auto"/>
        <w:left w:val="none" w:sz="0" w:space="0" w:color="auto"/>
        <w:bottom w:val="none" w:sz="0" w:space="0" w:color="auto"/>
        <w:right w:val="none" w:sz="0" w:space="0" w:color="auto"/>
      </w:divBdr>
    </w:div>
    <w:div w:id="1297373443">
      <w:bodyDiv w:val="1"/>
      <w:marLeft w:val="0"/>
      <w:marRight w:val="0"/>
      <w:marTop w:val="0"/>
      <w:marBottom w:val="0"/>
      <w:divBdr>
        <w:top w:val="none" w:sz="0" w:space="0" w:color="auto"/>
        <w:left w:val="none" w:sz="0" w:space="0" w:color="auto"/>
        <w:bottom w:val="none" w:sz="0" w:space="0" w:color="auto"/>
        <w:right w:val="none" w:sz="0" w:space="0" w:color="auto"/>
      </w:divBdr>
    </w:div>
    <w:div w:id="1304894557">
      <w:bodyDiv w:val="1"/>
      <w:marLeft w:val="0"/>
      <w:marRight w:val="0"/>
      <w:marTop w:val="0"/>
      <w:marBottom w:val="0"/>
      <w:divBdr>
        <w:top w:val="none" w:sz="0" w:space="0" w:color="auto"/>
        <w:left w:val="none" w:sz="0" w:space="0" w:color="auto"/>
        <w:bottom w:val="none" w:sz="0" w:space="0" w:color="auto"/>
        <w:right w:val="none" w:sz="0" w:space="0" w:color="auto"/>
      </w:divBdr>
    </w:div>
    <w:div w:id="1305698377">
      <w:bodyDiv w:val="1"/>
      <w:marLeft w:val="0"/>
      <w:marRight w:val="0"/>
      <w:marTop w:val="0"/>
      <w:marBottom w:val="0"/>
      <w:divBdr>
        <w:top w:val="none" w:sz="0" w:space="0" w:color="auto"/>
        <w:left w:val="none" w:sz="0" w:space="0" w:color="auto"/>
        <w:bottom w:val="none" w:sz="0" w:space="0" w:color="auto"/>
        <w:right w:val="none" w:sz="0" w:space="0" w:color="auto"/>
      </w:divBdr>
    </w:div>
    <w:div w:id="1308900228">
      <w:bodyDiv w:val="1"/>
      <w:marLeft w:val="0"/>
      <w:marRight w:val="0"/>
      <w:marTop w:val="0"/>
      <w:marBottom w:val="0"/>
      <w:divBdr>
        <w:top w:val="none" w:sz="0" w:space="0" w:color="auto"/>
        <w:left w:val="none" w:sz="0" w:space="0" w:color="auto"/>
        <w:bottom w:val="none" w:sz="0" w:space="0" w:color="auto"/>
        <w:right w:val="none" w:sz="0" w:space="0" w:color="auto"/>
      </w:divBdr>
    </w:div>
    <w:div w:id="1318223112">
      <w:bodyDiv w:val="1"/>
      <w:marLeft w:val="0"/>
      <w:marRight w:val="0"/>
      <w:marTop w:val="0"/>
      <w:marBottom w:val="0"/>
      <w:divBdr>
        <w:top w:val="none" w:sz="0" w:space="0" w:color="auto"/>
        <w:left w:val="none" w:sz="0" w:space="0" w:color="auto"/>
        <w:bottom w:val="none" w:sz="0" w:space="0" w:color="auto"/>
        <w:right w:val="none" w:sz="0" w:space="0" w:color="auto"/>
      </w:divBdr>
    </w:div>
    <w:div w:id="1326788975">
      <w:bodyDiv w:val="1"/>
      <w:marLeft w:val="0"/>
      <w:marRight w:val="0"/>
      <w:marTop w:val="0"/>
      <w:marBottom w:val="0"/>
      <w:divBdr>
        <w:top w:val="none" w:sz="0" w:space="0" w:color="auto"/>
        <w:left w:val="none" w:sz="0" w:space="0" w:color="auto"/>
        <w:bottom w:val="none" w:sz="0" w:space="0" w:color="auto"/>
        <w:right w:val="none" w:sz="0" w:space="0" w:color="auto"/>
      </w:divBdr>
    </w:div>
    <w:div w:id="1333728163">
      <w:bodyDiv w:val="1"/>
      <w:marLeft w:val="0"/>
      <w:marRight w:val="0"/>
      <w:marTop w:val="0"/>
      <w:marBottom w:val="0"/>
      <w:divBdr>
        <w:top w:val="none" w:sz="0" w:space="0" w:color="auto"/>
        <w:left w:val="none" w:sz="0" w:space="0" w:color="auto"/>
        <w:bottom w:val="none" w:sz="0" w:space="0" w:color="auto"/>
        <w:right w:val="none" w:sz="0" w:space="0" w:color="auto"/>
      </w:divBdr>
    </w:div>
    <w:div w:id="1341540111">
      <w:bodyDiv w:val="1"/>
      <w:marLeft w:val="0"/>
      <w:marRight w:val="0"/>
      <w:marTop w:val="0"/>
      <w:marBottom w:val="0"/>
      <w:divBdr>
        <w:top w:val="none" w:sz="0" w:space="0" w:color="auto"/>
        <w:left w:val="none" w:sz="0" w:space="0" w:color="auto"/>
        <w:bottom w:val="none" w:sz="0" w:space="0" w:color="auto"/>
        <w:right w:val="none" w:sz="0" w:space="0" w:color="auto"/>
      </w:divBdr>
    </w:div>
    <w:div w:id="1349678218">
      <w:bodyDiv w:val="1"/>
      <w:marLeft w:val="0"/>
      <w:marRight w:val="0"/>
      <w:marTop w:val="0"/>
      <w:marBottom w:val="0"/>
      <w:divBdr>
        <w:top w:val="none" w:sz="0" w:space="0" w:color="auto"/>
        <w:left w:val="none" w:sz="0" w:space="0" w:color="auto"/>
        <w:bottom w:val="none" w:sz="0" w:space="0" w:color="auto"/>
        <w:right w:val="none" w:sz="0" w:space="0" w:color="auto"/>
      </w:divBdr>
    </w:div>
    <w:div w:id="1350450422">
      <w:bodyDiv w:val="1"/>
      <w:marLeft w:val="0"/>
      <w:marRight w:val="0"/>
      <w:marTop w:val="0"/>
      <w:marBottom w:val="0"/>
      <w:divBdr>
        <w:top w:val="none" w:sz="0" w:space="0" w:color="auto"/>
        <w:left w:val="none" w:sz="0" w:space="0" w:color="auto"/>
        <w:bottom w:val="none" w:sz="0" w:space="0" w:color="auto"/>
        <w:right w:val="none" w:sz="0" w:space="0" w:color="auto"/>
      </w:divBdr>
    </w:div>
    <w:div w:id="1350452148">
      <w:bodyDiv w:val="1"/>
      <w:marLeft w:val="0"/>
      <w:marRight w:val="0"/>
      <w:marTop w:val="0"/>
      <w:marBottom w:val="0"/>
      <w:divBdr>
        <w:top w:val="none" w:sz="0" w:space="0" w:color="auto"/>
        <w:left w:val="none" w:sz="0" w:space="0" w:color="auto"/>
        <w:bottom w:val="none" w:sz="0" w:space="0" w:color="auto"/>
        <w:right w:val="none" w:sz="0" w:space="0" w:color="auto"/>
      </w:divBdr>
    </w:div>
    <w:div w:id="1366515986">
      <w:bodyDiv w:val="1"/>
      <w:marLeft w:val="0"/>
      <w:marRight w:val="0"/>
      <w:marTop w:val="0"/>
      <w:marBottom w:val="0"/>
      <w:divBdr>
        <w:top w:val="none" w:sz="0" w:space="0" w:color="auto"/>
        <w:left w:val="none" w:sz="0" w:space="0" w:color="auto"/>
        <w:bottom w:val="none" w:sz="0" w:space="0" w:color="auto"/>
        <w:right w:val="none" w:sz="0" w:space="0" w:color="auto"/>
      </w:divBdr>
    </w:div>
    <w:div w:id="1368331865">
      <w:bodyDiv w:val="1"/>
      <w:marLeft w:val="0"/>
      <w:marRight w:val="0"/>
      <w:marTop w:val="0"/>
      <w:marBottom w:val="0"/>
      <w:divBdr>
        <w:top w:val="none" w:sz="0" w:space="0" w:color="auto"/>
        <w:left w:val="none" w:sz="0" w:space="0" w:color="auto"/>
        <w:bottom w:val="none" w:sz="0" w:space="0" w:color="auto"/>
        <w:right w:val="none" w:sz="0" w:space="0" w:color="auto"/>
      </w:divBdr>
    </w:div>
    <w:div w:id="1376731371">
      <w:bodyDiv w:val="1"/>
      <w:marLeft w:val="0"/>
      <w:marRight w:val="0"/>
      <w:marTop w:val="0"/>
      <w:marBottom w:val="0"/>
      <w:divBdr>
        <w:top w:val="none" w:sz="0" w:space="0" w:color="auto"/>
        <w:left w:val="none" w:sz="0" w:space="0" w:color="auto"/>
        <w:bottom w:val="none" w:sz="0" w:space="0" w:color="auto"/>
        <w:right w:val="none" w:sz="0" w:space="0" w:color="auto"/>
      </w:divBdr>
    </w:div>
    <w:div w:id="1380786793">
      <w:bodyDiv w:val="1"/>
      <w:marLeft w:val="0"/>
      <w:marRight w:val="0"/>
      <w:marTop w:val="0"/>
      <w:marBottom w:val="0"/>
      <w:divBdr>
        <w:top w:val="none" w:sz="0" w:space="0" w:color="auto"/>
        <w:left w:val="none" w:sz="0" w:space="0" w:color="auto"/>
        <w:bottom w:val="none" w:sz="0" w:space="0" w:color="auto"/>
        <w:right w:val="none" w:sz="0" w:space="0" w:color="auto"/>
      </w:divBdr>
    </w:div>
    <w:div w:id="1408042222">
      <w:bodyDiv w:val="1"/>
      <w:marLeft w:val="0"/>
      <w:marRight w:val="0"/>
      <w:marTop w:val="0"/>
      <w:marBottom w:val="0"/>
      <w:divBdr>
        <w:top w:val="none" w:sz="0" w:space="0" w:color="auto"/>
        <w:left w:val="none" w:sz="0" w:space="0" w:color="auto"/>
        <w:bottom w:val="none" w:sz="0" w:space="0" w:color="auto"/>
        <w:right w:val="none" w:sz="0" w:space="0" w:color="auto"/>
      </w:divBdr>
    </w:div>
    <w:div w:id="1412432013">
      <w:bodyDiv w:val="1"/>
      <w:marLeft w:val="0"/>
      <w:marRight w:val="0"/>
      <w:marTop w:val="0"/>
      <w:marBottom w:val="0"/>
      <w:divBdr>
        <w:top w:val="none" w:sz="0" w:space="0" w:color="auto"/>
        <w:left w:val="none" w:sz="0" w:space="0" w:color="auto"/>
        <w:bottom w:val="none" w:sz="0" w:space="0" w:color="auto"/>
        <w:right w:val="none" w:sz="0" w:space="0" w:color="auto"/>
      </w:divBdr>
    </w:div>
    <w:div w:id="1417557157">
      <w:bodyDiv w:val="1"/>
      <w:marLeft w:val="0"/>
      <w:marRight w:val="0"/>
      <w:marTop w:val="0"/>
      <w:marBottom w:val="0"/>
      <w:divBdr>
        <w:top w:val="none" w:sz="0" w:space="0" w:color="auto"/>
        <w:left w:val="none" w:sz="0" w:space="0" w:color="auto"/>
        <w:bottom w:val="none" w:sz="0" w:space="0" w:color="auto"/>
        <w:right w:val="none" w:sz="0" w:space="0" w:color="auto"/>
      </w:divBdr>
    </w:div>
    <w:div w:id="1424061111">
      <w:bodyDiv w:val="1"/>
      <w:marLeft w:val="0"/>
      <w:marRight w:val="0"/>
      <w:marTop w:val="0"/>
      <w:marBottom w:val="0"/>
      <w:divBdr>
        <w:top w:val="none" w:sz="0" w:space="0" w:color="auto"/>
        <w:left w:val="none" w:sz="0" w:space="0" w:color="auto"/>
        <w:bottom w:val="none" w:sz="0" w:space="0" w:color="auto"/>
        <w:right w:val="none" w:sz="0" w:space="0" w:color="auto"/>
      </w:divBdr>
    </w:div>
    <w:div w:id="1427579897">
      <w:bodyDiv w:val="1"/>
      <w:marLeft w:val="0"/>
      <w:marRight w:val="0"/>
      <w:marTop w:val="0"/>
      <w:marBottom w:val="0"/>
      <w:divBdr>
        <w:top w:val="none" w:sz="0" w:space="0" w:color="auto"/>
        <w:left w:val="none" w:sz="0" w:space="0" w:color="auto"/>
        <w:bottom w:val="none" w:sz="0" w:space="0" w:color="auto"/>
        <w:right w:val="none" w:sz="0" w:space="0" w:color="auto"/>
      </w:divBdr>
    </w:div>
    <w:div w:id="1444152089">
      <w:bodyDiv w:val="1"/>
      <w:marLeft w:val="0"/>
      <w:marRight w:val="0"/>
      <w:marTop w:val="0"/>
      <w:marBottom w:val="0"/>
      <w:divBdr>
        <w:top w:val="none" w:sz="0" w:space="0" w:color="auto"/>
        <w:left w:val="none" w:sz="0" w:space="0" w:color="auto"/>
        <w:bottom w:val="none" w:sz="0" w:space="0" w:color="auto"/>
        <w:right w:val="none" w:sz="0" w:space="0" w:color="auto"/>
      </w:divBdr>
    </w:div>
    <w:div w:id="1458379226">
      <w:bodyDiv w:val="1"/>
      <w:marLeft w:val="0"/>
      <w:marRight w:val="0"/>
      <w:marTop w:val="0"/>
      <w:marBottom w:val="0"/>
      <w:divBdr>
        <w:top w:val="none" w:sz="0" w:space="0" w:color="auto"/>
        <w:left w:val="none" w:sz="0" w:space="0" w:color="auto"/>
        <w:bottom w:val="none" w:sz="0" w:space="0" w:color="auto"/>
        <w:right w:val="none" w:sz="0" w:space="0" w:color="auto"/>
      </w:divBdr>
    </w:div>
    <w:div w:id="1463690842">
      <w:bodyDiv w:val="1"/>
      <w:marLeft w:val="0"/>
      <w:marRight w:val="0"/>
      <w:marTop w:val="0"/>
      <w:marBottom w:val="0"/>
      <w:divBdr>
        <w:top w:val="none" w:sz="0" w:space="0" w:color="auto"/>
        <w:left w:val="none" w:sz="0" w:space="0" w:color="auto"/>
        <w:bottom w:val="none" w:sz="0" w:space="0" w:color="auto"/>
        <w:right w:val="none" w:sz="0" w:space="0" w:color="auto"/>
      </w:divBdr>
    </w:div>
    <w:div w:id="1484084407">
      <w:bodyDiv w:val="1"/>
      <w:marLeft w:val="0"/>
      <w:marRight w:val="0"/>
      <w:marTop w:val="0"/>
      <w:marBottom w:val="0"/>
      <w:divBdr>
        <w:top w:val="none" w:sz="0" w:space="0" w:color="auto"/>
        <w:left w:val="none" w:sz="0" w:space="0" w:color="auto"/>
        <w:bottom w:val="none" w:sz="0" w:space="0" w:color="auto"/>
        <w:right w:val="none" w:sz="0" w:space="0" w:color="auto"/>
      </w:divBdr>
    </w:div>
    <w:div w:id="1490247891">
      <w:bodyDiv w:val="1"/>
      <w:marLeft w:val="0"/>
      <w:marRight w:val="0"/>
      <w:marTop w:val="0"/>
      <w:marBottom w:val="0"/>
      <w:divBdr>
        <w:top w:val="none" w:sz="0" w:space="0" w:color="auto"/>
        <w:left w:val="none" w:sz="0" w:space="0" w:color="auto"/>
        <w:bottom w:val="none" w:sz="0" w:space="0" w:color="auto"/>
        <w:right w:val="none" w:sz="0" w:space="0" w:color="auto"/>
      </w:divBdr>
    </w:div>
    <w:div w:id="1492218022">
      <w:bodyDiv w:val="1"/>
      <w:marLeft w:val="0"/>
      <w:marRight w:val="0"/>
      <w:marTop w:val="0"/>
      <w:marBottom w:val="0"/>
      <w:divBdr>
        <w:top w:val="none" w:sz="0" w:space="0" w:color="auto"/>
        <w:left w:val="none" w:sz="0" w:space="0" w:color="auto"/>
        <w:bottom w:val="none" w:sz="0" w:space="0" w:color="auto"/>
        <w:right w:val="none" w:sz="0" w:space="0" w:color="auto"/>
      </w:divBdr>
    </w:div>
    <w:div w:id="1496452770">
      <w:bodyDiv w:val="1"/>
      <w:marLeft w:val="0"/>
      <w:marRight w:val="0"/>
      <w:marTop w:val="0"/>
      <w:marBottom w:val="0"/>
      <w:divBdr>
        <w:top w:val="none" w:sz="0" w:space="0" w:color="auto"/>
        <w:left w:val="none" w:sz="0" w:space="0" w:color="auto"/>
        <w:bottom w:val="none" w:sz="0" w:space="0" w:color="auto"/>
        <w:right w:val="none" w:sz="0" w:space="0" w:color="auto"/>
      </w:divBdr>
    </w:div>
    <w:div w:id="1497723270">
      <w:bodyDiv w:val="1"/>
      <w:marLeft w:val="0"/>
      <w:marRight w:val="0"/>
      <w:marTop w:val="0"/>
      <w:marBottom w:val="0"/>
      <w:divBdr>
        <w:top w:val="none" w:sz="0" w:space="0" w:color="auto"/>
        <w:left w:val="none" w:sz="0" w:space="0" w:color="auto"/>
        <w:bottom w:val="none" w:sz="0" w:space="0" w:color="auto"/>
        <w:right w:val="none" w:sz="0" w:space="0" w:color="auto"/>
      </w:divBdr>
    </w:div>
    <w:div w:id="1497841472">
      <w:bodyDiv w:val="1"/>
      <w:marLeft w:val="0"/>
      <w:marRight w:val="0"/>
      <w:marTop w:val="0"/>
      <w:marBottom w:val="0"/>
      <w:divBdr>
        <w:top w:val="none" w:sz="0" w:space="0" w:color="auto"/>
        <w:left w:val="none" w:sz="0" w:space="0" w:color="auto"/>
        <w:bottom w:val="none" w:sz="0" w:space="0" w:color="auto"/>
        <w:right w:val="none" w:sz="0" w:space="0" w:color="auto"/>
      </w:divBdr>
    </w:div>
    <w:div w:id="1500190522">
      <w:bodyDiv w:val="1"/>
      <w:marLeft w:val="0"/>
      <w:marRight w:val="0"/>
      <w:marTop w:val="0"/>
      <w:marBottom w:val="0"/>
      <w:divBdr>
        <w:top w:val="none" w:sz="0" w:space="0" w:color="auto"/>
        <w:left w:val="none" w:sz="0" w:space="0" w:color="auto"/>
        <w:bottom w:val="none" w:sz="0" w:space="0" w:color="auto"/>
        <w:right w:val="none" w:sz="0" w:space="0" w:color="auto"/>
      </w:divBdr>
    </w:div>
    <w:div w:id="1503622345">
      <w:bodyDiv w:val="1"/>
      <w:marLeft w:val="0"/>
      <w:marRight w:val="0"/>
      <w:marTop w:val="0"/>
      <w:marBottom w:val="0"/>
      <w:divBdr>
        <w:top w:val="none" w:sz="0" w:space="0" w:color="auto"/>
        <w:left w:val="none" w:sz="0" w:space="0" w:color="auto"/>
        <w:bottom w:val="none" w:sz="0" w:space="0" w:color="auto"/>
        <w:right w:val="none" w:sz="0" w:space="0" w:color="auto"/>
      </w:divBdr>
    </w:div>
    <w:div w:id="1506746786">
      <w:bodyDiv w:val="1"/>
      <w:marLeft w:val="0"/>
      <w:marRight w:val="0"/>
      <w:marTop w:val="0"/>
      <w:marBottom w:val="0"/>
      <w:divBdr>
        <w:top w:val="none" w:sz="0" w:space="0" w:color="auto"/>
        <w:left w:val="none" w:sz="0" w:space="0" w:color="auto"/>
        <w:bottom w:val="none" w:sz="0" w:space="0" w:color="auto"/>
        <w:right w:val="none" w:sz="0" w:space="0" w:color="auto"/>
      </w:divBdr>
    </w:div>
    <w:div w:id="1520391394">
      <w:bodyDiv w:val="1"/>
      <w:marLeft w:val="0"/>
      <w:marRight w:val="0"/>
      <w:marTop w:val="0"/>
      <w:marBottom w:val="0"/>
      <w:divBdr>
        <w:top w:val="none" w:sz="0" w:space="0" w:color="auto"/>
        <w:left w:val="none" w:sz="0" w:space="0" w:color="auto"/>
        <w:bottom w:val="none" w:sz="0" w:space="0" w:color="auto"/>
        <w:right w:val="none" w:sz="0" w:space="0" w:color="auto"/>
      </w:divBdr>
    </w:div>
    <w:div w:id="1530484600">
      <w:bodyDiv w:val="1"/>
      <w:marLeft w:val="0"/>
      <w:marRight w:val="0"/>
      <w:marTop w:val="0"/>
      <w:marBottom w:val="0"/>
      <w:divBdr>
        <w:top w:val="none" w:sz="0" w:space="0" w:color="auto"/>
        <w:left w:val="none" w:sz="0" w:space="0" w:color="auto"/>
        <w:bottom w:val="none" w:sz="0" w:space="0" w:color="auto"/>
        <w:right w:val="none" w:sz="0" w:space="0" w:color="auto"/>
      </w:divBdr>
    </w:div>
    <w:div w:id="1541086036">
      <w:bodyDiv w:val="1"/>
      <w:marLeft w:val="0"/>
      <w:marRight w:val="0"/>
      <w:marTop w:val="0"/>
      <w:marBottom w:val="0"/>
      <w:divBdr>
        <w:top w:val="none" w:sz="0" w:space="0" w:color="auto"/>
        <w:left w:val="none" w:sz="0" w:space="0" w:color="auto"/>
        <w:bottom w:val="none" w:sz="0" w:space="0" w:color="auto"/>
        <w:right w:val="none" w:sz="0" w:space="0" w:color="auto"/>
      </w:divBdr>
    </w:div>
    <w:div w:id="1542329805">
      <w:bodyDiv w:val="1"/>
      <w:marLeft w:val="0"/>
      <w:marRight w:val="0"/>
      <w:marTop w:val="0"/>
      <w:marBottom w:val="0"/>
      <w:divBdr>
        <w:top w:val="none" w:sz="0" w:space="0" w:color="auto"/>
        <w:left w:val="none" w:sz="0" w:space="0" w:color="auto"/>
        <w:bottom w:val="none" w:sz="0" w:space="0" w:color="auto"/>
        <w:right w:val="none" w:sz="0" w:space="0" w:color="auto"/>
      </w:divBdr>
    </w:div>
    <w:div w:id="1542933590">
      <w:bodyDiv w:val="1"/>
      <w:marLeft w:val="0"/>
      <w:marRight w:val="0"/>
      <w:marTop w:val="0"/>
      <w:marBottom w:val="0"/>
      <w:divBdr>
        <w:top w:val="none" w:sz="0" w:space="0" w:color="auto"/>
        <w:left w:val="none" w:sz="0" w:space="0" w:color="auto"/>
        <w:bottom w:val="none" w:sz="0" w:space="0" w:color="auto"/>
        <w:right w:val="none" w:sz="0" w:space="0" w:color="auto"/>
      </w:divBdr>
    </w:div>
    <w:div w:id="1543440264">
      <w:bodyDiv w:val="1"/>
      <w:marLeft w:val="0"/>
      <w:marRight w:val="0"/>
      <w:marTop w:val="0"/>
      <w:marBottom w:val="0"/>
      <w:divBdr>
        <w:top w:val="none" w:sz="0" w:space="0" w:color="auto"/>
        <w:left w:val="none" w:sz="0" w:space="0" w:color="auto"/>
        <w:bottom w:val="none" w:sz="0" w:space="0" w:color="auto"/>
        <w:right w:val="none" w:sz="0" w:space="0" w:color="auto"/>
      </w:divBdr>
    </w:div>
    <w:div w:id="1549610100">
      <w:bodyDiv w:val="1"/>
      <w:marLeft w:val="0"/>
      <w:marRight w:val="0"/>
      <w:marTop w:val="0"/>
      <w:marBottom w:val="0"/>
      <w:divBdr>
        <w:top w:val="none" w:sz="0" w:space="0" w:color="auto"/>
        <w:left w:val="none" w:sz="0" w:space="0" w:color="auto"/>
        <w:bottom w:val="none" w:sz="0" w:space="0" w:color="auto"/>
        <w:right w:val="none" w:sz="0" w:space="0" w:color="auto"/>
      </w:divBdr>
    </w:div>
    <w:div w:id="1550338109">
      <w:bodyDiv w:val="1"/>
      <w:marLeft w:val="0"/>
      <w:marRight w:val="0"/>
      <w:marTop w:val="0"/>
      <w:marBottom w:val="0"/>
      <w:divBdr>
        <w:top w:val="none" w:sz="0" w:space="0" w:color="auto"/>
        <w:left w:val="none" w:sz="0" w:space="0" w:color="auto"/>
        <w:bottom w:val="none" w:sz="0" w:space="0" w:color="auto"/>
        <w:right w:val="none" w:sz="0" w:space="0" w:color="auto"/>
      </w:divBdr>
    </w:div>
    <w:div w:id="1560822026">
      <w:bodyDiv w:val="1"/>
      <w:marLeft w:val="0"/>
      <w:marRight w:val="0"/>
      <w:marTop w:val="0"/>
      <w:marBottom w:val="0"/>
      <w:divBdr>
        <w:top w:val="none" w:sz="0" w:space="0" w:color="auto"/>
        <w:left w:val="none" w:sz="0" w:space="0" w:color="auto"/>
        <w:bottom w:val="none" w:sz="0" w:space="0" w:color="auto"/>
        <w:right w:val="none" w:sz="0" w:space="0" w:color="auto"/>
      </w:divBdr>
    </w:div>
    <w:div w:id="1564021241">
      <w:bodyDiv w:val="1"/>
      <w:marLeft w:val="0"/>
      <w:marRight w:val="0"/>
      <w:marTop w:val="0"/>
      <w:marBottom w:val="0"/>
      <w:divBdr>
        <w:top w:val="none" w:sz="0" w:space="0" w:color="auto"/>
        <w:left w:val="none" w:sz="0" w:space="0" w:color="auto"/>
        <w:bottom w:val="none" w:sz="0" w:space="0" w:color="auto"/>
        <w:right w:val="none" w:sz="0" w:space="0" w:color="auto"/>
      </w:divBdr>
    </w:div>
    <w:div w:id="1566263477">
      <w:bodyDiv w:val="1"/>
      <w:marLeft w:val="0"/>
      <w:marRight w:val="0"/>
      <w:marTop w:val="0"/>
      <w:marBottom w:val="0"/>
      <w:divBdr>
        <w:top w:val="none" w:sz="0" w:space="0" w:color="auto"/>
        <w:left w:val="none" w:sz="0" w:space="0" w:color="auto"/>
        <w:bottom w:val="none" w:sz="0" w:space="0" w:color="auto"/>
        <w:right w:val="none" w:sz="0" w:space="0" w:color="auto"/>
      </w:divBdr>
    </w:div>
    <w:div w:id="1573271495">
      <w:bodyDiv w:val="1"/>
      <w:marLeft w:val="0"/>
      <w:marRight w:val="0"/>
      <w:marTop w:val="0"/>
      <w:marBottom w:val="0"/>
      <w:divBdr>
        <w:top w:val="none" w:sz="0" w:space="0" w:color="auto"/>
        <w:left w:val="none" w:sz="0" w:space="0" w:color="auto"/>
        <w:bottom w:val="none" w:sz="0" w:space="0" w:color="auto"/>
        <w:right w:val="none" w:sz="0" w:space="0" w:color="auto"/>
      </w:divBdr>
    </w:div>
    <w:div w:id="1577979875">
      <w:bodyDiv w:val="1"/>
      <w:marLeft w:val="0"/>
      <w:marRight w:val="0"/>
      <w:marTop w:val="0"/>
      <w:marBottom w:val="0"/>
      <w:divBdr>
        <w:top w:val="none" w:sz="0" w:space="0" w:color="auto"/>
        <w:left w:val="none" w:sz="0" w:space="0" w:color="auto"/>
        <w:bottom w:val="none" w:sz="0" w:space="0" w:color="auto"/>
        <w:right w:val="none" w:sz="0" w:space="0" w:color="auto"/>
      </w:divBdr>
    </w:div>
    <w:div w:id="1579637354">
      <w:bodyDiv w:val="1"/>
      <w:marLeft w:val="0"/>
      <w:marRight w:val="0"/>
      <w:marTop w:val="0"/>
      <w:marBottom w:val="0"/>
      <w:divBdr>
        <w:top w:val="none" w:sz="0" w:space="0" w:color="auto"/>
        <w:left w:val="none" w:sz="0" w:space="0" w:color="auto"/>
        <w:bottom w:val="none" w:sz="0" w:space="0" w:color="auto"/>
        <w:right w:val="none" w:sz="0" w:space="0" w:color="auto"/>
      </w:divBdr>
    </w:div>
    <w:div w:id="1581988122">
      <w:bodyDiv w:val="1"/>
      <w:marLeft w:val="0"/>
      <w:marRight w:val="0"/>
      <w:marTop w:val="0"/>
      <w:marBottom w:val="0"/>
      <w:divBdr>
        <w:top w:val="none" w:sz="0" w:space="0" w:color="auto"/>
        <w:left w:val="none" w:sz="0" w:space="0" w:color="auto"/>
        <w:bottom w:val="none" w:sz="0" w:space="0" w:color="auto"/>
        <w:right w:val="none" w:sz="0" w:space="0" w:color="auto"/>
      </w:divBdr>
    </w:div>
    <w:div w:id="1584804024">
      <w:bodyDiv w:val="1"/>
      <w:marLeft w:val="0"/>
      <w:marRight w:val="0"/>
      <w:marTop w:val="0"/>
      <w:marBottom w:val="0"/>
      <w:divBdr>
        <w:top w:val="none" w:sz="0" w:space="0" w:color="auto"/>
        <w:left w:val="none" w:sz="0" w:space="0" w:color="auto"/>
        <w:bottom w:val="none" w:sz="0" w:space="0" w:color="auto"/>
        <w:right w:val="none" w:sz="0" w:space="0" w:color="auto"/>
      </w:divBdr>
    </w:div>
    <w:div w:id="1589315848">
      <w:bodyDiv w:val="1"/>
      <w:marLeft w:val="0"/>
      <w:marRight w:val="0"/>
      <w:marTop w:val="0"/>
      <w:marBottom w:val="0"/>
      <w:divBdr>
        <w:top w:val="none" w:sz="0" w:space="0" w:color="auto"/>
        <w:left w:val="none" w:sz="0" w:space="0" w:color="auto"/>
        <w:bottom w:val="none" w:sz="0" w:space="0" w:color="auto"/>
        <w:right w:val="none" w:sz="0" w:space="0" w:color="auto"/>
      </w:divBdr>
    </w:div>
    <w:div w:id="1596553594">
      <w:bodyDiv w:val="1"/>
      <w:marLeft w:val="0"/>
      <w:marRight w:val="0"/>
      <w:marTop w:val="0"/>
      <w:marBottom w:val="0"/>
      <w:divBdr>
        <w:top w:val="none" w:sz="0" w:space="0" w:color="auto"/>
        <w:left w:val="none" w:sz="0" w:space="0" w:color="auto"/>
        <w:bottom w:val="none" w:sz="0" w:space="0" w:color="auto"/>
        <w:right w:val="none" w:sz="0" w:space="0" w:color="auto"/>
      </w:divBdr>
    </w:div>
    <w:div w:id="1601134611">
      <w:bodyDiv w:val="1"/>
      <w:marLeft w:val="0"/>
      <w:marRight w:val="0"/>
      <w:marTop w:val="0"/>
      <w:marBottom w:val="0"/>
      <w:divBdr>
        <w:top w:val="none" w:sz="0" w:space="0" w:color="auto"/>
        <w:left w:val="none" w:sz="0" w:space="0" w:color="auto"/>
        <w:bottom w:val="none" w:sz="0" w:space="0" w:color="auto"/>
        <w:right w:val="none" w:sz="0" w:space="0" w:color="auto"/>
      </w:divBdr>
    </w:div>
    <w:div w:id="1619754975">
      <w:bodyDiv w:val="1"/>
      <w:marLeft w:val="0"/>
      <w:marRight w:val="0"/>
      <w:marTop w:val="0"/>
      <w:marBottom w:val="0"/>
      <w:divBdr>
        <w:top w:val="none" w:sz="0" w:space="0" w:color="auto"/>
        <w:left w:val="none" w:sz="0" w:space="0" w:color="auto"/>
        <w:bottom w:val="none" w:sz="0" w:space="0" w:color="auto"/>
        <w:right w:val="none" w:sz="0" w:space="0" w:color="auto"/>
      </w:divBdr>
    </w:div>
    <w:div w:id="1623224945">
      <w:bodyDiv w:val="1"/>
      <w:marLeft w:val="0"/>
      <w:marRight w:val="0"/>
      <w:marTop w:val="0"/>
      <w:marBottom w:val="0"/>
      <w:divBdr>
        <w:top w:val="none" w:sz="0" w:space="0" w:color="auto"/>
        <w:left w:val="none" w:sz="0" w:space="0" w:color="auto"/>
        <w:bottom w:val="none" w:sz="0" w:space="0" w:color="auto"/>
        <w:right w:val="none" w:sz="0" w:space="0" w:color="auto"/>
      </w:divBdr>
    </w:div>
    <w:div w:id="1625652176">
      <w:bodyDiv w:val="1"/>
      <w:marLeft w:val="0"/>
      <w:marRight w:val="0"/>
      <w:marTop w:val="0"/>
      <w:marBottom w:val="0"/>
      <w:divBdr>
        <w:top w:val="none" w:sz="0" w:space="0" w:color="auto"/>
        <w:left w:val="none" w:sz="0" w:space="0" w:color="auto"/>
        <w:bottom w:val="none" w:sz="0" w:space="0" w:color="auto"/>
        <w:right w:val="none" w:sz="0" w:space="0" w:color="auto"/>
      </w:divBdr>
    </w:div>
    <w:div w:id="1626547340">
      <w:bodyDiv w:val="1"/>
      <w:marLeft w:val="0"/>
      <w:marRight w:val="0"/>
      <w:marTop w:val="0"/>
      <w:marBottom w:val="0"/>
      <w:divBdr>
        <w:top w:val="none" w:sz="0" w:space="0" w:color="auto"/>
        <w:left w:val="none" w:sz="0" w:space="0" w:color="auto"/>
        <w:bottom w:val="none" w:sz="0" w:space="0" w:color="auto"/>
        <w:right w:val="none" w:sz="0" w:space="0" w:color="auto"/>
      </w:divBdr>
    </w:div>
    <w:div w:id="1627391455">
      <w:bodyDiv w:val="1"/>
      <w:marLeft w:val="0"/>
      <w:marRight w:val="0"/>
      <w:marTop w:val="0"/>
      <w:marBottom w:val="0"/>
      <w:divBdr>
        <w:top w:val="none" w:sz="0" w:space="0" w:color="auto"/>
        <w:left w:val="none" w:sz="0" w:space="0" w:color="auto"/>
        <w:bottom w:val="none" w:sz="0" w:space="0" w:color="auto"/>
        <w:right w:val="none" w:sz="0" w:space="0" w:color="auto"/>
      </w:divBdr>
      <w:divsChild>
        <w:div w:id="1388651068">
          <w:marLeft w:val="0"/>
          <w:marRight w:val="0"/>
          <w:marTop w:val="0"/>
          <w:marBottom w:val="0"/>
          <w:divBdr>
            <w:top w:val="none" w:sz="0" w:space="0" w:color="auto"/>
            <w:left w:val="none" w:sz="0" w:space="0" w:color="auto"/>
            <w:bottom w:val="none" w:sz="0" w:space="0" w:color="auto"/>
            <w:right w:val="none" w:sz="0" w:space="0" w:color="auto"/>
          </w:divBdr>
          <w:divsChild>
            <w:div w:id="281115152">
              <w:marLeft w:val="0"/>
              <w:marRight w:val="0"/>
              <w:marTop w:val="0"/>
              <w:marBottom w:val="0"/>
              <w:divBdr>
                <w:top w:val="none" w:sz="0" w:space="0" w:color="auto"/>
                <w:left w:val="none" w:sz="0" w:space="0" w:color="auto"/>
                <w:bottom w:val="none" w:sz="0" w:space="0" w:color="auto"/>
                <w:right w:val="none" w:sz="0" w:space="0" w:color="auto"/>
              </w:divBdr>
              <w:divsChild>
                <w:div w:id="71743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127493">
      <w:bodyDiv w:val="1"/>
      <w:marLeft w:val="0"/>
      <w:marRight w:val="0"/>
      <w:marTop w:val="0"/>
      <w:marBottom w:val="0"/>
      <w:divBdr>
        <w:top w:val="none" w:sz="0" w:space="0" w:color="auto"/>
        <w:left w:val="none" w:sz="0" w:space="0" w:color="auto"/>
        <w:bottom w:val="none" w:sz="0" w:space="0" w:color="auto"/>
        <w:right w:val="none" w:sz="0" w:space="0" w:color="auto"/>
      </w:divBdr>
    </w:div>
    <w:div w:id="1645349806">
      <w:bodyDiv w:val="1"/>
      <w:marLeft w:val="0"/>
      <w:marRight w:val="0"/>
      <w:marTop w:val="0"/>
      <w:marBottom w:val="0"/>
      <w:divBdr>
        <w:top w:val="none" w:sz="0" w:space="0" w:color="auto"/>
        <w:left w:val="none" w:sz="0" w:space="0" w:color="auto"/>
        <w:bottom w:val="none" w:sz="0" w:space="0" w:color="auto"/>
        <w:right w:val="none" w:sz="0" w:space="0" w:color="auto"/>
      </w:divBdr>
    </w:div>
    <w:div w:id="1648895040">
      <w:bodyDiv w:val="1"/>
      <w:marLeft w:val="0"/>
      <w:marRight w:val="0"/>
      <w:marTop w:val="0"/>
      <w:marBottom w:val="0"/>
      <w:divBdr>
        <w:top w:val="none" w:sz="0" w:space="0" w:color="auto"/>
        <w:left w:val="none" w:sz="0" w:space="0" w:color="auto"/>
        <w:bottom w:val="none" w:sz="0" w:space="0" w:color="auto"/>
        <w:right w:val="none" w:sz="0" w:space="0" w:color="auto"/>
      </w:divBdr>
    </w:div>
    <w:div w:id="1665009570">
      <w:bodyDiv w:val="1"/>
      <w:marLeft w:val="0"/>
      <w:marRight w:val="0"/>
      <w:marTop w:val="0"/>
      <w:marBottom w:val="0"/>
      <w:divBdr>
        <w:top w:val="none" w:sz="0" w:space="0" w:color="auto"/>
        <w:left w:val="none" w:sz="0" w:space="0" w:color="auto"/>
        <w:bottom w:val="none" w:sz="0" w:space="0" w:color="auto"/>
        <w:right w:val="none" w:sz="0" w:space="0" w:color="auto"/>
      </w:divBdr>
    </w:div>
    <w:div w:id="1684549633">
      <w:bodyDiv w:val="1"/>
      <w:marLeft w:val="0"/>
      <w:marRight w:val="0"/>
      <w:marTop w:val="0"/>
      <w:marBottom w:val="0"/>
      <w:divBdr>
        <w:top w:val="none" w:sz="0" w:space="0" w:color="auto"/>
        <w:left w:val="none" w:sz="0" w:space="0" w:color="auto"/>
        <w:bottom w:val="none" w:sz="0" w:space="0" w:color="auto"/>
        <w:right w:val="none" w:sz="0" w:space="0" w:color="auto"/>
      </w:divBdr>
    </w:div>
    <w:div w:id="1694304740">
      <w:bodyDiv w:val="1"/>
      <w:marLeft w:val="0"/>
      <w:marRight w:val="0"/>
      <w:marTop w:val="0"/>
      <w:marBottom w:val="0"/>
      <w:divBdr>
        <w:top w:val="none" w:sz="0" w:space="0" w:color="auto"/>
        <w:left w:val="none" w:sz="0" w:space="0" w:color="auto"/>
        <w:bottom w:val="none" w:sz="0" w:space="0" w:color="auto"/>
        <w:right w:val="none" w:sz="0" w:space="0" w:color="auto"/>
      </w:divBdr>
    </w:div>
    <w:div w:id="1695497986">
      <w:bodyDiv w:val="1"/>
      <w:marLeft w:val="0"/>
      <w:marRight w:val="0"/>
      <w:marTop w:val="0"/>
      <w:marBottom w:val="0"/>
      <w:divBdr>
        <w:top w:val="none" w:sz="0" w:space="0" w:color="auto"/>
        <w:left w:val="none" w:sz="0" w:space="0" w:color="auto"/>
        <w:bottom w:val="none" w:sz="0" w:space="0" w:color="auto"/>
        <w:right w:val="none" w:sz="0" w:space="0" w:color="auto"/>
      </w:divBdr>
    </w:div>
    <w:div w:id="1714426208">
      <w:bodyDiv w:val="1"/>
      <w:marLeft w:val="0"/>
      <w:marRight w:val="0"/>
      <w:marTop w:val="0"/>
      <w:marBottom w:val="0"/>
      <w:divBdr>
        <w:top w:val="none" w:sz="0" w:space="0" w:color="auto"/>
        <w:left w:val="none" w:sz="0" w:space="0" w:color="auto"/>
        <w:bottom w:val="none" w:sz="0" w:space="0" w:color="auto"/>
        <w:right w:val="none" w:sz="0" w:space="0" w:color="auto"/>
      </w:divBdr>
    </w:div>
    <w:div w:id="1715420242">
      <w:bodyDiv w:val="1"/>
      <w:marLeft w:val="0"/>
      <w:marRight w:val="0"/>
      <w:marTop w:val="0"/>
      <w:marBottom w:val="0"/>
      <w:divBdr>
        <w:top w:val="none" w:sz="0" w:space="0" w:color="auto"/>
        <w:left w:val="none" w:sz="0" w:space="0" w:color="auto"/>
        <w:bottom w:val="none" w:sz="0" w:space="0" w:color="auto"/>
        <w:right w:val="none" w:sz="0" w:space="0" w:color="auto"/>
      </w:divBdr>
    </w:div>
    <w:div w:id="1717393119">
      <w:bodyDiv w:val="1"/>
      <w:marLeft w:val="0"/>
      <w:marRight w:val="0"/>
      <w:marTop w:val="0"/>
      <w:marBottom w:val="0"/>
      <w:divBdr>
        <w:top w:val="none" w:sz="0" w:space="0" w:color="auto"/>
        <w:left w:val="none" w:sz="0" w:space="0" w:color="auto"/>
        <w:bottom w:val="none" w:sz="0" w:space="0" w:color="auto"/>
        <w:right w:val="none" w:sz="0" w:space="0" w:color="auto"/>
      </w:divBdr>
    </w:div>
    <w:div w:id="1717927198">
      <w:bodyDiv w:val="1"/>
      <w:marLeft w:val="0"/>
      <w:marRight w:val="0"/>
      <w:marTop w:val="0"/>
      <w:marBottom w:val="0"/>
      <w:divBdr>
        <w:top w:val="none" w:sz="0" w:space="0" w:color="auto"/>
        <w:left w:val="none" w:sz="0" w:space="0" w:color="auto"/>
        <w:bottom w:val="none" w:sz="0" w:space="0" w:color="auto"/>
        <w:right w:val="none" w:sz="0" w:space="0" w:color="auto"/>
      </w:divBdr>
    </w:div>
    <w:div w:id="1718123931">
      <w:bodyDiv w:val="1"/>
      <w:marLeft w:val="0"/>
      <w:marRight w:val="0"/>
      <w:marTop w:val="0"/>
      <w:marBottom w:val="0"/>
      <w:divBdr>
        <w:top w:val="none" w:sz="0" w:space="0" w:color="auto"/>
        <w:left w:val="none" w:sz="0" w:space="0" w:color="auto"/>
        <w:bottom w:val="none" w:sz="0" w:space="0" w:color="auto"/>
        <w:right w:val="none" w:sz="0" w:space="0" w:color="auto"/>
      </w:divBdr>
    </w:div>
    <w:div w:id="1724911820">
      <w:bodyDiv w:val="1"/>
      <w:marLeft w:val="0"/>
      <w:marRight w:val="0"/>
      <w:marTop w:val="0"/>
      <w:marBottom w:val="0"/>
      <w:divBdr>
        <w:top w:val="none" w:sz="0" w:space="0" w:color="auto"/>
        <w:left w:val="none" w:sz="0" w:space="0" w:color="auto"/>
        <w:bottom w:val="none" w:sz="0" w:space="0" w:color="auto"/>
        <w:right w:val="none" w:sz="0" w:space="0" w:color="auto"/>
      </w:divBdr>
    </w:div>
    <w:div w:id="1729261234">
      <w:bodyDiv w:val="1"/>
      <w:marLeft w:val="0"/>
      <w:marRight w:val="0"/>
      <w:marTop w:val="0"/>
      <w:marBottom w:val="0"/>
      <w:divBdr>
        <w:top w:val="none" w:sz="0" w:space="0" w:color="auto"/>
        <w:left w:val="none" w:sz="0" w:space="0" w:color="auto"/>
        <w:bottom w:val="none" w:sz="0" w:space="0" w:color="auto"/>
        <w:right w:val="none" w:sz="0" w:space="0" w:color="auto"/>
      </w:divBdr>
    </w:div>
    <w:div w:id="1730030619">
      <w:bodyDiv w:val="1"/>
      <w:marLeft w:val="0"/>
      <w:marRight w:val="0"/>
      <w:marTop w:val="0"/>
      <w:marBottom w:val="0"/>
      <w:divBdr>
        <w:top w:val="none" w:sz="0" w:space="0" w:color="auto"/>
        <w:left w:val="none" w:sz="0" w:space="0" w:color="auto"/>
        <w:bottom w:val="none" w:sz="0" w:space="0" w:color="auto"/>
        <w:right w:val="none" w:sz="0" w:space="0" w:color="auto"/>
      </w:divBdr>
    </w:div>
    <w:div w:id="1742096663">
      <w:bodyDiv w:val="1"/>
      <w:marLeft w:val="0"/>
      <w:marRight w:val="0"/>
      <w:marTop w:val="0"/>
      <w:marBottom w:val="0"/>
      <w:divBdr>
        <w:top w:val="none" w:sz="0" w:space="0" w:color="auto"/>
        <w:left w:val="none" w:sz="0" w:space="0" w:color="auto"/>
        <w:bottom w:val="none" w:sz="0" w:space="0" w:color="auto"/>
        <w:right w:val="none" w:sz="0" w:space="0" w:color="auto"/>
      </w:divBdr>
    </w:div>
    <w:div w:id="1755589658">
      <w:bodyDiv w:val="1"/>
      <w:marLeft w:val="0"/>
      <w:marRight w:val="0"/>
      <w:marTop w:val="0"/>
      <w:marBottom w:val="0"/>
      <w:divBdr>
        <w:top w:val="none" w:sz="0" w:space="0" w:color="auto"/>
        <w:left w:val="none" w:sz="0" w:space="0" w:color="auto"/>
        <w:bottom w:val="none" w:sz="0" w:space="0" w:color="auto"/>
        <w:right w:val="none" w:sz="0" w:space="0" w:color="auto"/>
      </w:divBdr>
    </w:div>
    <w:div w:id="1770083281">
      <w:bodyDiv w:val="1"/>
      <w:marLeft w:val="0"/>
      <w:marRight w:val="0"/>
      <w:marTop w:val="0"/>
      <w:marBottom w:val="0"/>
      <w:divBdr>
        <w:top w:val="none" w:sz="0" w:space="0" w:color="auto"/>
        <w:left w:val="none" w:sz="0" w:space="0" w:color="auto"/>
        <w:bottom w:val="none" w:sz="0" w:space="0" w:color="auto"/>
        <w:right w:val="none" w:sz="0" w:space="0" w:color="auto"/>
      </w:divBdr>
    </w:div>
    <w:div w:id="1773431794">
      <w:bodyDiv w:val="1"/>
      <w:marLeft w:val="0"/>
      <w:marRight w:val="0"/>
      <w:marTop w:val="0"/>
      <w:marBottom w:val="0"/>
      <w:divBdr>
        <w:top w:val="none" w:sz="0" w:space="0" w:color="auto"/>
        <w:left w:val="none" w:sz="0" w:space="0" w:color="auto"/>
        <w:bottom w:val="none" w:sz="0" w:space="0" w:color="auto"/>
        <w:right w:val="none" w:sz="0" w:space="0" w:color="auto"/>
      </w:divBdr>
    </w:div>
    <w:div w:id="1786381671">
      <w:bodyDiv w:val="1"/>
      <w:marLeft w:val="0"/>
      <w:marRight w:val="0"/>
      <w:marTop w:val="0"/>
      <w:marBottom w:val="0"/>
      <w:divBdr>
        <w:top w:val="none" w:sz="0" w:space="0" w:color="auto"/>
        <w:left w:val="none" w:sz="0" w:space="0" w:color="auto"/>
        <w:bottom w:val="none" w:sz="0" w:space="0" w:color="auto"/>
        <w:right w:val="none" w:sz="0" w:space="0" w:color="auto"/>
      </w:divBdr>
    </w:div>
    <w:div w:id="1789548296">
      <w:bodyDiv w:val="1"/>
      <w:marLeft w:val="0"/>
      <w:marRight w:val="0"/>
      <w:marTop w:val="0"/>
      <w:marBottom w:val="0"/>
      <w:divBdr>
        <w:top w:val="none" w:sz="0" w:space="0" w:color="auto"/>
        <w:left w:val="none" w:sz="0" w:space="0" w:color="auto"/>
        <w:bottom w:val="none" w:sz="0" w:space="0" w:color="auto"/>
        <w:right w:val="none" w:sz="0" w:space="0" w:color="auto"/>
      </w:divBdr>
    </w:div>
    <w:div w:id="1790515010">
      <w:bodyDiv w:val="1"/>
      <w:marLeft w:val="0"/>
      <w:marRight w:val="0"/>
      <w:marTop w:val="0"/>
      <w:marBottom w:val="0"/>
      <w:divBdr>
        <w:top w:val="none" w:sz="0" w:space="0" w:color="auto"/>
        <w:left w:val="none" w:sz="0" w:space="0" w:color="auto"/>
        <w:bottom w:val="none" w:sz="0" w:space="0" w:color="auto"/>
        <w:right w:val="none" w:sz="0" w:space="0" w:color="auto"/>
      </w:divBdr>
    </w:div>
    <w:div w:id="1793787653">
      <w:bodyDiv w:val="1"/>
      <w:marLeft w:val="0"/>
      <w:marRight w:val="0"/>
      <w:marTop w:val="0"/>
      <w:marBottom w:val="0"/>
      <w:divBdr>
        <w:top w:val="none" w:sz="0" w:space="0" w:color="auto"/>
        <w:left w:val="none" w:sz="0" w:space="0" w:color="auto"/>
        <w:bottom w:val="none" w:sz="0" w:space="0" w:color="auto"/>
        <w:right w:val="none" w:sz="0" w:space="0" w:color="auto"/>
      </w:divBdr>
    </w:div>
    <w:div w:id="1795178080">
      <w:bodyDiv w:val="1"/>
      <w:marLeft w:val="0"/>
      <w:marRight w:val="0"/>
      <w:marTop w:val="0"/>
      <w:marBottom w:val="0"/>
      <w:divBdr>
        <w:top w:val="none" w:sz="0" w:space="0" w:color="auto"/>
        <w:left w:val="none" w:sz="0" w:space="0" w:color="auto"/>
        <w:bottom w:val="none" w:sz="0" w:space="0" w:color="auto"/>
        <w:right w:val="none" w:sz="0" w:space="0" w:color="auto"/>
      </w:divBdr>
    </w:div>
    <w:div w:id="1801726968">
      <w:bodyDiv w:val="1"/>
      <w:marLeft w:val="0"/>
      <w:marRight w:val="0"/>
      <w:marTop w:val="0"/>
      <w:marBottom w:val="0"/>
      <w:divBdr>
        <w:top w:val="none" w:sz="0" w:space="0" w:color="auto"/>
        <w:left w:val="none" w:sz="0" w:space="0" w:color="auto"/>
        <w:bottom w:val="none" w:sz="0" w:space="0" w:color="auto"/>
        <w:right w:val="none" w:sz="0" w:space="0" w:color="auto"/>
      </w:divBdr>
      <w:divsChild>
        <w:div w:id="1910264267">
          <w:marLeft w:val="0"/>
          <w:marRight w:val="0"/>
          <w:marTop w:val="0"/>
          <w:marBottom w:val="0"/>
          <w:divBdr>
            <w:top w:val="none" w:sz="0" w:space="0" w:color="auto"/>
            <w:left w:val="none" w:sz="0" w:space="0" w:color="auto"/>
            <w:bottom w:val="none" w:sz="0" w:space="0" w:color="auto"/>
            <w:right w:val="none" w:sz="0" w:space="0" w:color="auto"/>
          </w:divBdr>
          <w:divsChild>
            <w:div w:id="852770616">
              <w:marLeft w:val="0"/>
              <w:marRight w:val="0"/>
              <w:marTop w:val="0"/>
              <w:marBottom w:val="0"/>
              <w:divBdr>
                <w:top w:val="none" w:sz="0" w:space="0" w:color="auto"/>
                <w:left w:val="none" w:sz="0" w:space="0" w:color="auto"/>
                <w:bottom w:val="none" w:sz="0" w:space="0" w:color="auto"/>
                <w:right w:val="none" w:sz="0" w:space="0" w:color="auto"/>
              </w:divBdr>
              <w:divsChild>
                <w:div w:id="166450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309644">
      <w:bodyDiv w:val="1"/>
      <w:marLeft w:val="0"/>
      <w:marRight w:val="0"/>
      <w:marTop w:val="0"/>
      <w:marBottom w:val="0"/>
      <w:divBdr>
        <w:top w:val="none" w:sz="0" w:space="0" w:color="auto"/>
        <w:left w:val="none" w:sz="0" w:space="0" w:color="auto"/>
        <w:bottom w:val="none" w:sz="0" w:space="0" w:color="auto"/>
        <w:right w:val="none" w:sz="0" w:space="0" w:color="auto"/>
      </w:divBdr>
    </w:div>
    <w:div w:id="1807435046">
      <w:bodyDiv w:val="1"/>
      <w:marLeft w:val="0"/>
      <w:marRight w:val="0"/>
      <w:marTop w:val="0"/>
      <w:marBottom w:val="0"/>
      <w:divBdr>
        <w:top w:val="none" w:sz="0" w:space="0" w:color="auto"/>
        <w:left w:val="none" w:sz="0" w:space="0" w:color="auto"/>
        <w:bottom w:val="none" w:sz="0" w:space="0" w:color="auto"/>
        <w:right w:val="none" w:sz="0" w:space="0" w:color="auto"/>
      </w:divBdr>
    </w:div>
    <w:div w:id="1807964121">
      <w:bodyDiv w:val="1"/>
      <w:marLeft w:val="0"/>
      <w:marRight w:val="0"/>
      <w:marTop w:val="0"/>
      <w:marBottom w:val="0"/>
      <w:divBdr>
        <w:top w:val="none" w:sz="0" w:space="0" w:color="auto"/>
        <w:left w:val="none" w:sz="0" w:space="0" w:color="auto"/>
        <w:bottom w:val="none" w:sz="0" w:space="0" w:color="auto"/>
        <w:right w:val="none" w:sz="0" w:space="0" w:color="auto"/>
      </w:divBdr>
    </w:div>
    <w:div w:id="1809321517">
      <w:bodyDiv w:val="1"/>
      <w:marLeft w:val="0"/>
      <w:marRight w:val="0"/>
      <w:marTop w:val="0"/>
      <w:marBottom w:val="0"/>
      <w:divBdr>
        <w:top w:val="none" w:sz="0" w:space="0" w:color="auto"/>
        <w:left w:val="none" w:sz="0" w:space="0" w:color="auto"/>
        <w:bottom w:val="none" w:sz="0" w:space="0" w:color="auto"/>
        <w:right w:val="none" w:sz="0" w:space="0" w:color="auto"/>
      </w:divBdr>
    </w:div>
    <w:div w:id="1810199861">
      <w:bodyDiv w:val="1"/>
      <w:marLeft w:val="0"/>
      <w:marRight w:val="0"/>
      <w:marTop w:val="0"/>
      <w:marBottom w:val="0"/>
      <w:divBdr>
        <w:top w:val="none" w:sz="0" w:space="0" w:color="auto"/>
        <w:left w:val="none" w:sz="0" w:space="0" w:color="auto"/>
        <w:bottom w:val="none" w:sz="0" w:space="0" w:color="auto"/>
        <w:right w:val="none" w:sz="0" w:space="0" w:color="auto"/>
      </w:divBdr>
    </w:div>
    <w:div w:id="1815372185">
      <w:bodyDiv w:val="1"/>
      <w:marLeft w:val="0"/>
      <w:marRight w:val="0"/>
      <w:marTop w:val="0"/>
      <w:marBottom w:val="0"/>
      <w:divBdr>
        <w:top w:val="none" w:sz="0" w:space="0" w:color="auto"/>
        <w:left w:val="none" w:sz="0" w:space="0" w:color="auto"/>
        <w:bottom w:val="none" w:sz="0" w:space="0" w:color="auto"/>
        <w:right w:val="none" w:sz="0" w:space="0" w:color="auto"/>
      </w:divBdr>
    </w:div>
    <w:div w:id="1829444286">
      <w:bodyDiv w:val="1"/>
      <w:marLeft w:val="0"/>
      <w:marRight w:val="0"/>
      <w:marTop w:val="0"/>
      <w:marBottom w:val="0"/>
      <w:divBdr>
        <w:top w:val="none" w:sz="0" w:space="0" w:color="auto"/>
        <w:left w:val="none" w:sz="0" w:space="0" w:color="auto"/>
        <w:bottom w:val="none" w:sz="0" w:space="0" w:color="auto"/>
        <w:right w:val="none" w:sz="0" w:space="0" w:color="auto"/>
      </w:divBdr>
    </w:div>
    <w:div w:id="1831287898">
      <w:bodyDiv w:val="1"/>
      <w:marLeft w:val="0"/>
      <w:marRight w:val="0"/>
      <w:marTop w:val="0"/>
      <w:marBottom w:val="0"/>
      <w:divBdr>
        <w:top w:val="none" w:sz="0" w:space="0" w:color="auto"/>
        <w:left w:val="none" w:sz="0" w:space="0" w:color="auto"/>
        <w:bottom w:val="none" w:sz="0" w:space="0" w:color="auto"/>
        <w:right w:val="none" w:sz="0" w:space="0" w:color="auto"/>
      </w:divBdr>
    </w:div>
    <w:div w:id="1832066035">
      <w:bodyDiv w:val="1"/>
      <w:marLeft w:val="0"/>
      <w:marRight w:val="0"/>
      <w:marTop w:val="0"/>
      <w:marBottom w:val="0"/>
      <w:divBdr>
        <w:top w:val="none" w:sz="0" w:space="0" w:color="auto"/>
        <w:left w:val="none" w:sz="0" w:space="0" w:color="auto"/>
        <w:bottom w:val="none" w:sz="0" w:space="0" w:color="auto"/>
        <w:right w:val="none" w:sz="0" w:space="0" w:color="auto"/>
      </w:divBdr>
    </w:div>
    <w:div w:id="1846438214">
      <w:bodyDiv w:val="1"/>
      <w:marLeft w:val="0"/>
      <w:marRight w:val="0"/>
      <w:marTop w:val="0"/>
      <w:marBottom w:val="0"/>
      <w:divBdr>
        <w:top w:val="none" w:sz="0" w:space="0" w:color="auto"/>
        <w:left w:val="none" w:sz="0" w:space="0" w:color="auto"/>
        <w:bottom w:val="none" w:sz="0" w:space="0" w:color="auto"/>
        <w:right w:val="none" w:sz="0" w:space="0" w:color="auto"/>
      </w:divBdr>
    </w:div>
    <w:div w:id="1851679053">
      <w:bodyDiv w:val="1"/>
      <w:marLeft w:val="0"/>
      <w:marRight w:val="0"/>
      <w:marTop w:val="0"/>
      <w:marBottom w:val="0"/>
      <w:divBdr>
        <w:top w:val="none" w:sz="0" w:space="0" w:color="auto"/>
        <w:left w:val="none" w:sz="0" w:space="0" w:color="auto"/>
        <w:bottom w:val="none" w:sz="0" w:space="0" w:color="auto"/>
        <w:right w:val="none" w:sz="0" w:space="0" w:color="auto"/>
      </w:divBdr>
    </w:div>
    <w:div w:id="1852404335">
      <w:bodyDiv w:val="1"/>
      <w:marLeft w:val="0"/>
      <w:marRight w:val="0"/>
      <w:marTop w:val="0"/>
      <w:marBottom w:val="0"/>
      <w:divBdr>
        <w:top w:val="none" w:sz="0" w:space="0" w:color="auto"/>
        <w:left w:val="none" w:sz="0" w:space="0" w:color="auto"/>
        <w:bottom w:val="none" w:sz="0" w:space="0" w:color="auto"/>
        <w:right w:val="none" w:sz="0" w:space="0" w:color="auto"/>
      </w:divBdr>
    </w:div>
    <w:div w:id="1865484704">
      <w:bodyDiv w:val="1"/>
      <w:marLeft w:val="0"/>
      <w:marRight w:val="0"/>
      <w:marTop w:val="0"/>
      <w:marBottom w:val="0"/>
      <w:divBdr>
        <w:top w:val="none" w:sz="0" w:space="0" w:color="auto"/>
        <w:left w:val="none" w:sz="0" w:space="0" w:color="auto"/>
        <w:bottom w:val="none" w:sz="0" w:space="0" w:color="auto"/>
        <w:right w:val="none" w:sz="0" w:space="0" w:color="auto"/>
      </w:divBdr>
    </w:div>
    <w:div w:id="1865630512">
      <w:bodyDiv w:val="1"/>
      <w:marLeft w:val="0"/>
      <w:marRight w:val="0"/>
      <w:marTop w:val="0"/>
      <w:marBottom w:val="0"/>
      <w:divBdr>
        <w:top w:val="none" w:sz="0" w:space="0" w:color="auto"/>
        <w:left w:val="none" w:sz="0" w:space="0" w:color="auto"/>
        <w:bottom w:val="none" w:sz="0" w:space="0" w:color="auto"/>
        <w:right w:val="none" w:sz="0" w:space="0" w:color="auto"/>
      </w:divBdr>
    </w:div>
    <w:div w:id="1868566012">
      <w:bodyDiv w:val="1"/>
      <w:marLeft w:val="0"/>
      <w:marRight w:val="0"/>
      <w:marTop w:val="0"/>
      <w:marBottom w:val="0"/>
      <w:divBdr>
        <w:top w:val="none" w:sz="0" w:space="0" w:color="auto"/>
        <w:left w:val="none" w:sz="0" w:space="0" w:color="auto"/>
        <w:bottom w:val="none" w:sz="0" w:space="0" w:color="auto"/>
        <w:right w:val="none" w:sz="0" w:space="0" w:color="auto"/>
      </w:divBdr>
    </w:div>
    <w:div w:id="1869489445">
      <w:bodyDiv w:val="1"/>
      <w:marLeft w:val="0"/>
      <w:marRight w:val="0"/>
      <w:marTop w:val="0"/>
      <w:marBottom w:val="0"/>
      <w:divBdr>
        <w:top w:val="none" w:sz="0" w:space="0" w:color="auto"/>
        <w:left w:val="none" w:sz="0" w:space="0" w:color="auto"/>
        <w:bottom w:val="none" w:sz="0" w:space="0" w:color="auto"/>
        <w:right w:val="none" w:sz="0" w:space="0" w:color="auto"/>
      </w:divBdr>
    </w:div>
    <w:div w:id="1871801776">
      <w:bodyDiv w:val="1"/>
      <w:marLeft w:val="0"/>
      <w:marRight w:val="0"/>
      <w:marTop w:val="0"/>
      <w:marBottom w:val="0"/>
      <w:divBdr>
        <w:top w:val="none" w:sz="0" w:space="0" w:color="auto"/>
        <w:left w:val="none" w:sz="0" w:space="0" w:color="auto"/>
        <w:bottom w:val="none" w:sz="0" w:space="0" w:color="auto"/>
        <w:right w:val="none" w:sz="0" w:space="0" w:color="auto"/>
      </w:divBdr>
    </w:div>
    <w:div w:id="1876190622">
      <w:bodyDiv w:val="1"/>
      <w:marLeft w:val="0"/>
      <w:marRight w:val="0"/>
      <w:marTop w:val="0"/>
      <w:marBottom w:val="0"/>
      <w:divBdr>
        <w:top w:val="none" w:sz="0" w:space="0" w:color="auto"/>
        <w:left w:val="none" w:sz="0" w:space="0" w:color="auto"/>
        <w:bottom w:val="none" w:sz="0" w:space="0" w:color="auto"/>
        <w:right w:val="none" w:sz="0" w:space="0" w:color="auto"/>
      </w:divBdr>
    </w:div>
    <w:div w:id="1877112773">
      <w:bodyDiv w:val="1"/>
      <w:marLeft w:val="0"/>
      <w:marRight w:val="0"/>
      <w:marTop w:val="0"/>
      <w:marBottom w:val="0"/>
      <w:divBdr>
        <w:top w:val="none" w:sz="0" w:space="0" w:color="auto"/>
        <w:left w:val="none" w:sz="0" w:space="0" w:color="auto"/>
        <w:bottom w:val="none" w:sz="0" w:space="0" w:color="auto"/>
        <w:right w:val="none" w:sz="0" w:space="0" w:color="auto"/>
      </w:divBdr>
    </w:div>
    <w:div w:id="1880050847">
      <w:bodyDiv w:val="1"/>
      <w:marLeft w:val="0"/>
      <w:marRight w:val="0"/>
      <w:marTop w:val="0"/>
      <w:marBottom w:val="0"/>
      <w:divBdr>
        <w:top w:val="none" w:sz="0" w:space="0" w:color="auto"/>
        <w:left w:val="none" w:sz="0" w:space="0" w:color="auto"/>
        <w:bottom w:val="none" w:sz="0" w:space="0" w:color="auto"/>
        <w:right w:val="none" w:sz="0" w:space="0" w:color="auto"/>
      </w:divBdr>
    </w:div>
    <w:div w:id="1884780841">
      <w:bodyDiv w:val="1"/>
      <w:marLeft w:val="0"/>
      <w:marRight w:val="0"/>
      <w:marTop w:val="0"/>
      <w:marBottom w:val="0"/>
      <w:divBdr>
        <w:top w:val="none" w:sz="0" w:space="0" w:color="auto"/>
        <w:left w:val="none" w:sz="0" w:space="0" w:color="auto"/>
        <w:bottom w:val="none" w:sz="0" w:space="0" w:color="auto"/>
        <w:right w:val="none" w:sz="0" w:space="0" w:color="auto"/>
      </w:divBdr>
    </w:div>
    <w:div w:id="1899583909">
      <w:bodyDiv w:val="1"/>
      <w:marLeft w:val="0"/>
      <w:marRight w:val="0"/>
      <w:marTop w:val="0"/>
      <w:marBottom w:val="0"/>
      <w:divBdr>
        <w:top w:val="none" w:sz="0" w:space="0" w:color="auto"/>
        <w:left w:val="none" w:sz="0" w:space="0" w:color="auto"/>
        <w:bottom w:val="none" w:sz="0" w:space="0" w:color="auto"/>
        <w:right w:val="none" w:sz="0" w:space="0" w:color="auto"/>
      </w:divBdr>
    </w:div>
    <w:div w:id="1908875617">
      <w:bodyDiv w:val="1"/>
      <w:marLeft w:val="0"/>
      <w:marRight w:val="0"/>
      <w:marTop w:val="0"/>
      <w:marBottom w:val="0"/>
      <w:divBdr>
        <w:top w:val="none" w:sz="0" w:space="0" w:color="auto"/>
        <w:left w:val="none" w:sz="0" w:space="0" w:color="auto"/>
        <w:bottom w:val="none" w:sz="0" w:space="0" w:color="auto"/>
        <w:right w:val="none" w:sz="0" w:space="0" w:color="auto"/>
      </w:divBdr>
    </w:div>
    <w:div w:id="1917980393">
      <w:bodyDiv w:val="1"/>
      <w:marLeft w:val="0"/>
      <w:marRight w:val="0"/>
      <w:marTop w:val="0"/>
      <w:marBottom w:val="0"/>
      <w:divBdr>
        <w:top w:val="none" w:sz="0" w:space="0" w:color="auto"/>
        <w:left w:val="none" w:sz="0" w:space="0" w:color="auto"/>
        <w:bottom w:val="none" w:sz="0" w:space="0" w:color="auto"/>
        <w:right w:val="none" w:sz="0" w:space="0" w:color="auto"/>
      </w:divBdr>
    </w:div>
    <w:div w:id="1923106738">
      <w:bodyDiv w:val="1"/>
      <w:marLeft w:val="0"/>
      <w:marRight w:val="0"/>
      <w:marTop w:val="0"/>
      <w:marBottom w:val="0"/>
      <w:divBdr>
        <w:top w:val="none" w:sz="0" w:space="0" w:color="auto"/>
        <w:left w:val="none" w:sz="0" w:space="0" w:color="auto"/>
        <w:bottom w:val="none" w:sz="0" w:space="0" w:color="auto"/>
        <w:right w:val="none" w:sz="0" w:space="0" w:color="auto"/>
      </w:divBdr>
    </w:div>
    <w:div w:id="1924754015">
      <w:bodyDiv w:val="1"/>
      <w:marLeft w:val="0"/>
      <w:marRight w:val="0"/>
      <w:marTop w:val="0"/>
      <w:marBottom w:val="0"/>
      <w:divBdr>
        <w:top w:val="none" w:sz="0" w:space="0" w:color="auto"/>
        <w:left w:val="none" w:sz="0" w:space="0" w:color="auto"/>
        <w:bottom w:val="none" w:sz="0" w:space="0" w:color="auto"/>
        <w:right w:val="none" w:sz="0" w:space="0" w:color="auto"/>
      </w:divBdr>
    </w:div>
    <w:div w:id="1929536353">
      <w:bodyDiv w:val="1"/>
      <w:marLeft w:val="0"/>
      <w:marRight w:val="0"/>
      <w:marTop w:val="0"/>
      <w:marBottom w:val="0"/>
      <w:divBdr>
        <w:top w:val="none" w:sz="0" w:space="0" w:color="auto"/>
        <w:left w:val="none" w:sz="0" w:space="0" w:color="auto"/>
        <w:bottom w:val="none" w:sz="0" w:space="0" w:color="auto"/>
        <w:right w:val="none" w:sz="0" w:space="0" w:color="auto"/>
      </w:divBdr>
    </w:div>
    <w:div w:id="1929727283">
      <w:bodyDiv w:val="1"/>
      <w:marLeft w:val="0"/>
      <w:marRight w:val="0"/>
      <w:marTop w:val="0"/>
      <w:marBottom w:val="0"/>
      <w:divBdr>
        <w:top w:val="none" w:sz="0" w:space="0" w:color="auto"/>
        <w:left w:val="none" w:sz="0" w:space="0" w:color="auto"/>
        <w:bottom w:val="none" w:sz="0" w:space="0" w:color="auto"/>
        <w:right w:val="none" w:sz="0" w:space="0" w:color="auto"/>
      </w:divBdr>
    </w:div>
    <w:div w:id="1931087431">
      <w:bodyDiv w:val="1"/>
      <w:marLeft w:val="0"/>
      <w:marRight w:val="0"/>
      <w:marTop w:val="0"/>
      <w:marBottom w:val="0"/>
      <w:divBdr>
        <w:top w:val="none" w:sz="0" w:space="0" w:color="auto"/>
        <w:left w:val="none" w:sz="0" w:space="0" w:color="auto"/>
        <w:bottom w:val="none" w:sz="0" w:space="0" w:color="auto"/>
        <w:right w:val="none" w:sz="0" w:space="0" w:color="auto"/>
      </w:divBdr>
    </w:div>
    <w:div w:id="1931693577">
      <w:bodyDiv w:val="1"/>
      <w:marLeft w:val="0"/>
      <w:marRight w:val="0"/>
      <w:marTop w:val="0"/>
      <w:marBottom w:val="0"/>
      <w:divBdr>
        <w:top w:val="none" w:sz="0" w:space="0" w:color="auto"/>
        <w:left w:val="none" w:sz="0" w:space="0" w:color="auto"/>
        <w:bottom w:val="none" w:sz="0" w:space="0" w:color="auto"/>
        <w:right w:val="none" w:sz="0" w:space="0" w:color="auto"/>
      </w:divBdr>
    </w:div>
    <w:div w:id="1932472422">
      <w:bodyDiv w:val="1"/>
      <w:marLeft w:val="0"/>
      <w:marRight w:val="0"/>
      <w:marTop w:val="0"/>
      <w:marBottom w:val="0"/>
      <w:divBdr>
        <w:top w:val="none" w:sz="0" w:space="0" w:color="auto"/>
        <w:left w:val="none" w:sz="0" w:space="0" w:color="auto"/>
        <w:bottom w:val="none" w:sz="0" w:space="0" w:color="auto"/>
        <w:right w:val="none" w:sz="0" w:space="0" w:color="auto"/>
      </w:divBdr>
    </w:div>
    <w:div w:id="1937783356">
      <w:bodyDiv w:val="1"/>
      <w:marLeft w:val="0"/>
      <w:marRight w:val="0"/>
      <w:marTop w:val="0"/>
      <w:marBottom w:val="0"/>
      <w:divBdr>
        <w:top w:val="none" w:sz="0" w:space="0" w:color="auto"/>
        <w:left w:val="none" w:sz="0" w:space="0" w:color="auto"/>
        <w:bottom w:val="none" w:sz="0" w:space="0" w:color="auto"/>
        <w:right w:val="none" w:sz="0" w:space="0" w:color="auto"/>
      </w:divBdr>
    </w:div>
    <w:div w:id="1957634174">
      <w:bodyDiv w:val="1"/>
      <w:marLeft w:val="0"/>
      <w:marRight w:val="0"/>
      <w:marTop w:val="0"/>
      <w:marBottom w:val="0"/>
      <w:divBdr>
        <w:top w:val="none" w:sz="0" w:space="0" w:color="auto"/>
        <w:left w:val="none" w:sz="0" w:space="0" w:color="auto"/>
        <w:bottom w:val="none" w:sz="0" w:space="0" w:color="auto"/>
        <w:right w:val="none" w:sz="0" w:space="0" w:color="auto"/>
      </w:divBdr>
    </w:div>
    <w:div w:id="1959725614">
      <w:bodyDiv w:val="1"/>
      <w:marLeft w:val="0"/>
      <w:marRight w:val="0"/>
      <w:marTop w:val="0"/>
      <w:marBottom w:val="0"/>
      <w:divBdr>
        <w:top w:val="none" w:sz="0" w:space="0" w:color="auto"/>
        <w:left w:val="none" w:sz="0" w:space="0" w:color="auto"/>
        <w:bottom w:val="none" w:sz="0" w:space="0" w:color="auto"/>
        <w:right w:val="none" w:sz="0" w:space="0" w:color="auto"/>
      </w:divBdr>
    </w:div>
    <w:div w:id="1964968554">
      <w:bodyDiv w:val="1"/>
      <w:marLeft w:val="0"/>
      <w:marRight w:val="0"/>
      <w:marTop w:val="0"/>
      <w:marBottom w:val="0"/>
      <w:divBdr>
        <w:top w:val="none" w:sz="0" w:space="0" w:color="auto"/>
        <w:left w:val="none" w:sz="0" w:space="0" w:color="auto"/>
        <w:bottom w:val="none" w:sz="0" w:space="0" w:color="auto"/>
        <w:right w:val="none" w:sz="0" w:space="0" w:color="auto"/>
      </w:divBdr>
    </w:div>
    <w:div w:id="1976718408">
      <w:bodyDiv w:val="1"/>
      <w:marLeft w:val="0"/>
      <w:marRight w:val="0"/>
      <w:marTop w:val="0"/>
      <w:marBottom w:val="0"/>
      <w:divBdr>
        <w:top w:val="none" w:sz="0" w:space="0" w:color="auto"/>
        <w:left w:val="none" w:sz="0" w:space="0" w:color="auto"/>
        <w:bottom w:val="none" w:sz="0" w:space="0" w:color="auto"/>
        <w:right w:val="none" w:sz="0" w:space="0" w:color="auto"/>
      </w:divBdr>
    </w:div>
    <w:div w:id="1977904994">
      <w:bodyDiv w:val="1"/>
      <w:marLeft w:val="0"/>
      <w:marRight w:val="0"/>
      <w:marTop w:val="0"/>
      <w:marBottom w:val="0"/>
      <w:divBdr>
        <w:top w:val="none" w:sz="0" w:space="0" w:color="auto"/>
        <w:left w:val="none" w:sz="0" w:space="0" w:color="auto"/>
        <w:bottom w:val="none" w:sz="0" w:space="0" w:color="auto"/>
        <w:right w:val="none" w:sz="0" w:space="0" w:color="auto"/>
      </w:divBdr>
    </w:div>
    <w:div w:id="1979450186">
      <w:bodyDiv w:val="1"/>
      <w:marLeft w:val="0"/>
      <w:marRight w:val="0"/>
      <w:marTop w:val="0"/>
      <w:marBottom w:val="0"/>
      <w:divBdr>
        <w:top w:val="none" w:sz="0" w:space="0" w:color="auto"/>
        <w:left w:val="none" w:sz="0" w:space="0" w:color="auto"/>
        <w:bottom w:val="none" w:sz="0" w:space="0" w:color="auto"/>
        <w:right w:val="none" w:sz="0" w:space="0" w:color="auto"/>
      </w:divBdr>
    </w:div>
    <w:div w:id="1982037681">
      <w:bodyDiv w:val="1"/>
      <w:marLeft w:val="0"/>
      <w:marRight w:val="0"/>
      <w:marTop w:val="0"/>
      <w:marBottom w:val="0"/>
      <w:divBdr>
        <w:top w:val="none" w:sz="0" w:space="0" w:color="auto"/>
        <w:left w:val="none" w:sz="0" w:space="0" w:color="auto"/>
        <w:bottom w:val="none" w:sz="0" w:space="0" w:color="auto"/>
        <w:right w:val="none" w:sz="0" w:space="0" w:color="auto"/>
      </w:divBdr>
    </w:div>
    <w:div w:id="1986927163">
      <w:bodyDiv w:val="1"/>
      <w:marLeft w:val="0"/>
      <w:marRight w:val="0"/>
      <w:marTop w:val="0"/>
      <w:marBottom w:val="0"/>
      <w:divBdr>
        <w:top w:val="none" w:sz="0" w:space="0" w:color="auto"/>
        <w:left w:val="none" w:sz="0" w:space="0" w:color="auto"/>
        <w:bottom w:val="none" w:sz="0" w:space="0" w:color="auto"/>
        <w:right w:val="none" w:sz="0" w:space="0" w:color="auto"/>
      </w:divBdr>
    </w:div>
    <w:div w:id="1995790951">
      <w:bodyDiv w:val="1"/>
      <w:marLeft w:val="0"/>
      <w:marRight w:val="0"/>
      <w:marTop w:val="0"/>
      <w:marBottom w:val="0"/>
      <w:divBdr>
        <w:top w:val="none" w:sz="0" w:space="0" w:color="auto"/>
        <w:left w:val="none" w:sz="0" w:space="0" w:color="auto"/>
        <w:bottom w:val="none" w:sz="0" w:space="0" w:color="auto"/>
        <w:right w:val="none" w:sz="0" w:space="0" w:color="auto"/>
      </w:divBdr>
    </w:div>
    <w:div w:id="2000109295">
      <w:bodyDiv w:val="1"/>
      <w:marLeft w:val="0"/>
      <w:marRight w:val="0"/>
      <w:marTop w:val="0"/>
      <w:marBottom w:val="0"/>
      <w:divBdr>
        <w:top w:val="none" w:sz="0" w:space="0" w:color="auto"/>
        <w:left w:val="none" w:sz="0" w:space="0" w:color="auto"/>
        <w:bottom w:val="none" w:sz="0" w:space="0" w:color="auto"/>
        <w:right w:val="none" w:sz="0" w:space="0" w:color="auto"/>
      </w:divBdr>
    </w:div>
    <w:div w:id="2006474445">
      <w:bodyDiv w:val="1"/>
      <w:marLeft w:val="0"/>
      <w:marRight w:val="0"/>
      <w:marTop w:val="0"/>
      <w:marBottom w:val="0"/>
      <w:divBdr>
        <w:top w:val="none" w:sz="0" w:space="0" w:color="auto"/>
        <w:left w:val="none" w:sz="0" w:space="0" w:color="auto"/>
        <w:bottom w:val="none" w:sz="0" w:space="0" w:color="auto"/>
        <w:right w:val="none" w:sz="0" w:space="0" w:color="auto"/>
      </w:divBdr>
    </w:div>
    <w:div w:id="2006663646">
      <w:bodyDiv w:val="1"/>
      <w:marLeft w:val="0"/>
      <w:marRight w:val="0"/>
      <w:marTop w:val="0"/>
      <w:marBottom w:val="0"/>
      <w:divBdr>
        <w:top w:val="none" w:sz="0" w:space="0" w:color="auto"/>
        <w:left w:val="none" w:sz="0" w:space="0" w:color="auto"/>
        <w:bottom w:val="none" w:sz="0" w:space="0" w:color="auto"/>
        <w:right w:val="none" w:sz="0" w:space="0" w:color="auto"/>
      </w:divBdr>
    </w:div>
    <w:div w:id="2007784205">
      <w:bodyDiv w:val="1"/>
      <w:marLeft w:val="0"/>
      <w:marRight w:val="0"/>
      <w:marTop w:val="0"/>
      <w:marBottom w:val="0"/>
      <w:divBdr>
        <w:top w:val="none" w:sz="0" w:space="0" w:color="auto"/>
        <w:left w:val="none" w:sz="0" w:space="0" w:color="auto"/>
        <w:bottom w:val="none" w:sz="0" w:space="0" w:color="auto"/>
        <w:right w:val="none" w:sz="0" w:space="0" w:color="auto"/>
      </w:divBdr>
    </w:div>
    <w:div w:id="2011835124">
      <w:bodyDiv w:val="1"/>
      <w:marLeft w:val="0"/>
      <w:marRight w:val="0"/>
      <w:marTop w:val="0"/>
      <w:marBottom w:val="0"/>
      <w:divBdr>
        <w:top w:val="none" w:sz="0" w:space="0" w:color="auto"/>
        <w:left w:val="none" w:sz="0" w:space="0" w:color="auto"/>
        <w:bottom w:val="none" w:sz="0" w:space="0" w:color="auto"/>
        <w:right w:val="none" w:sz="0" w:space="0" w:color="auto"/>
      </w:divBdr>
    </w:div>
    <w:div w:id="2012636881">
      <w:bodyDiv w:val="1"/>
      <w:marLeft w:val="0"/>
      <w:marRight w:val="0"/>
      <w:marTop w:val="0"/>
      <w:marBottom w:val="0"/>
      <w:divBdr>
        <w:top w:val="none" w:sz="0" w:space="0" w:color="auto"/>
        <w:left w:val="none" w:sz="0" w:space="0" w:color="auto"/>
        <w:bottom w:val="none" w:sz="0" w:space="0" w:color="auto"/>
        <w:right w:val="none" w:sz="0" w:space="0" w:color="auto"/>
      </w:divBdr>
    </w:div>
    <w:div w:id="2013412349">
      <w:bodyDiv w:val="1"/>
      <w:marLeft w:val="0"/>
      <w:marRight w:val="0"/>
      <w:marTop w:val="0"/>
      <w:marBottom w:val="0"/>
      <w:divBdr>
        <w:top w:val="none" w:sz="0" w:space="0" w:color="auto"/>
        <w:left w:val="none" w:sz="0" w:space="0" w:color="auto"/>
        <w:bottom w:val="none" w:sz="0" w:space="0" w:color="auto"/>
        <w:right w:val="none" w:sz="0" w:space="0" w:color="auto"/>
      </w:divBdr>
    </w:div>
    <w:div w:id="2013485162">
      <w:bodyDiv w:val="1"/>
      <w:marLeft w:val="0"/>
      <w:marRight w:val="0"/>
      <w:marTop w:val="0"/>
      <w:marBottom w:val="0"/>
      <w:divBdr>
        <w:top w:val="none" w:sz="0" w:space="0" w:color="auto"/>
        <w:left w:val="none" w:sz="0" w:space="0" w:color="auto"/>
        <w:bottom w:val="none" w:sz="0" w:space="0" w:color="auto"/>
        <w:right w:val="none" w:sz="0" w:space="0" w:color="auto"/>
      </w:divBdr>
    </w:div>
    <w:div w:id="2015381092">
      <w:bodyDiv w:val="1"/>
      <w:marLeft w:val="0"/>
      <w:marRight w:val="0"/>
      <w:marTop w:val="0"/>
      <w:marBottom w:val="0"/>
      <w:divBdr>
        <w:top w:val="none" w:sz="0" w:space="0" w:color="auto"/>
        <w:left w:val="none" w:sz="0" w:space="0" w:color="auto"/>
        <w:bottom w:val="none" w:sz="0" w:space="0" w:color="auto"/>
        <w:right w:val="none" w:sz="0" w:space="0" w:color="auto"/>
      </w:divBdr>
    </w:div>
    <w:div w:id="2015761142">
      <w:bodyDiv w:val="1"/>
      <w:marLeft w:val="0"/>
      <w:marRight w:val="0"/>
      <w:marTop w:val="0"/>
      <w:marBottom w:val="0"/>
      <w:divBdr>
        <w:top w:val="none" w:sz="0" w:space="0" w:color="auto"/>
        <w:left w:val="none" w:sz="0" w:space="0" w:color="auto"/>
        <w:bottom w:val="none" w:sz="0" w:space="0" w:color="auto"/>
        <w:right w:val="none" w:sz="0" w:space="0" w:color="auto"/>
      </w:divBdr>
    </w:div>
    <w:div w:id="2016957681">
      <w:bodyDiv w:val="1"/>
      <w:marLeft w:val="0"/>
      <w:marRight w:val="0"/>
      <w:marTop w:val="0"/>
      <w:marBottom w:val="0"/>
      <w:divBdr>
        <w:top w:val="none" w:sz="0" w:space="0" w:color="auto"/>
        <w:left w:val="none" w:sz="0" w:space="0" w:color="auto"/>
        <w:bottom w:val="none" w:sz="0" w:space="0" w:color="auto"/>
        <w:right w:val="none" w:sz="0" w:space="0" w:color="auto"/>
      </w:divBdr>
    </w:div>
    <w:div w:id="2021351829">
      <w:bodyDiv w:val="1"/>
      <w:marLeft w:val="0"/>
      <w:marRight w:val="0"/>
      <w:marTop w:val="0"/>
      <w:marBottom w:val="0"/>
      <w:divBdr>
        <w:top w:val="none" w:sz="0" w:space="0" w:color="auto"/>
        <w:left w:val="none" w:sz="0" w:space="0" w:color="auto"/>
        <w:bottom w:val="none" w:sz="0" w:space="0" w:color="auto"/>
        <w:right w:val="none" w:sz="0" w:space="0" w:color="auto"/>
      </w:divBdr>
    </w:div>
    <w:div w:id="2023627318">
      <w:bodyDiv w:val="1"/>
      <w:marLeft w:val="0"/>
      <w:marRight w:val="0"/>
      <w:marTop w:val="0"/>
      <w:marBottom w:val="0"/>
      <w:divBdr>
        <w:top w:val="none" w:sz="0" w:space="0" w:color="auto"/>
        <w:left w:val="none" w:sz="0" w:space="0" w:color="auto"/>
        <w:bottom w:val="none" w:sz="0" w:space="0" w:color="auto"/>
        <w:right w:val="none" w:sz="0" w:space="0" w:color="auto"/>
      </w:divBdr>
    </w:div>
    <w:div w:id="2024284101">
      <w:bodyDiv w:val="1"/>
      <w:marLeft w:val="0"/>
      <w:marRight w:val="0"/>
      <w:marTop w:val="0"/>
      <w:marBottom w:val="0"/>
      <w:divBdr>
        <w:top w:val="none" w:sz="0" w:space="0" w:color="auto"/>
        <w:left w:val="none" w:sz="0" w:space="0" w:color="auto"/>
        <w:bottom w:val="none" w:sz="0" w:space="0" w:color="auto"/>
        <w:right w:val="none" w:sz="0" w:space="0" w:color="auto"/>
      </w:divBdr>
    </w:div>
    <w:div w:id="2027630523">
      <w:bodyDiv w:val="1"/>
      <w:marLeft w:val="0"/>
      <w:marRight w:val="0"/>
      <w:marTop w:val="0"/>
      <w:marBottom w:val="0"/>
      <w:divBdr>
        <w:top w:val="none" w:sz="0" w:space="0" w:color="auto"/>
        <w:left w:val="none" w:sz="0" w:space="0" w:color="auto"/>
        <w:bottom w:val="none" w:sz="0" w:space="0" w:color="auto"/>
        <w:right w:val="none" w:sz="0" w:space="0" w:color="auto"/>
      </w:divBdr>
    </w:div>
    <w:div w:id="2035035402">
      <w:bodyDiv w:val="1"/>
      <w:marLeft w:val="0"/>
      <w:marRight w:val="0"/>
      <w:marTop w:val="0"/>
      <w:marBottom w:val="0"/>
      <w:divBdr>
        <w:top w:val="none" w:sz="0" w:space="0" w:color="auto"/>
        <w:left w:val="none" w:sz="0" w:space="0" w:color="auto"/>
        <w:bottom w:val="none" w:sz="0" w:space="0" w:color="auto"/>
        <w:right w:val="none" w:sz="0" w:space="0" w:color="auto"/>
      </w:divBdr>
    </w:div>
    <w:div w:id="2039162904">
      <w:bodyDiv w:val="1"/>
      <w:marLeft w:val="0"/>
      <w:marRight w:val="0"/>
      <w:marTop w:val="0"/>
      <w:marBottom w:val="0"/>
      <w:divBdr>
        <w:top w:val="none" w:sz="0" w:space="0" w:color="auto"/>
        <w:left w:val="none" w:sz="0" w:space="0" w:color="auto"/>
        <w:bottom w:val="none" w:sz="0" w:space="0" w:color="auto"/>
        <w:right w:val="none" w:sz="0" w:space="0" w:color="auto"/>
      </w:divBdr>
    </w:div>
    <w:div w:id="2049405318">
      <w:bodyDiv w:val="1"/>
      <w:marLeft w:val="0"/>
      <w:marRight w:val="0"/>
      <w:marTop w:val="0"/>
      <w:marBottom w:val="0"/>
      <w:divBdr>
        <w:top w:val="none" w:sz="0" w:space="0" w:color="auto"/>
        <w:left w:val="none" w:sz="0" w:space="0" w:color="auto"/>
        <w:bottom w:val="none" w:sz="0" w:space="0" w:color="auto"/>
        <w:right w:val="none" w:sz="0" w:space="0" w:color="auto"/>
      </w:divBdr>
    </w:div>
    <w:div w:id="2050450885">
      <w:bodyDiv w:val="1"/>
      <w:marLeft w:val="0"/>
      <w:marRight w:val="0"/>
      <w:marTop w:val="0"/>
      <w:marBottom w:val="0"/>
      <w:divBdr>
        <w:top w:val="none" w:sz="0" w:space="0" w:color="auto"/>
        <w:left w:val="none" w:sz="0" w:space="0" w:color="auto"/>
        <w:bottom w:val="none" w:sz="0" w:space="0" w:color="auto"/>
        <w:right w:val="none" w:sz="0" w:space="0" w:color="auto"/>
      </w:divBdr>
    </w:div>
    <w:div w:id="2063019824">
      <w:bodyDiv w:val="1"/>
      <w:marLeft w:val="0"/>
      <w:marRight w:val="0"/>
      <w:marTop w:val="0"/>
      <w:marBottom w:val="0"/>
      <w:divBdr>
        <w:top w:val="none" w:sz="0" w:space="0" w:color="auto"/>
        <w:left w:val="none" w:sz="0" w:space="0" w:color="auto"/>
        <w:bottom w:val="none" w:sz="0" w:space="0" w:color="auto"/>
        <w:right w:val="none" w:sz="0" w:space="0" w:color="auto"/>
      </w:divBdr>
    </w:div>
    <w:div w:id="2066906257">
      <w:bodyDiv w:val="1"/>
      <w:marLeft w:val="0"/>
      <w:marRight w:val="0"/>
      <w:marTop w:val="0"/>
      <w:marBottom w:val="0"/>
      <w:divBdr>
        <w:top w:val="none" w:sz="0" w:space="0" w:color="auto"/>
        <w:left w:val="none" w:sz="0" w:space="0" w:color="auto"/>
        <w:bottom w:val="none" w:sz="0" w:space="0" w:color="auto"/>
        <w:right w:val="none" w:sz="0" w:space="0" w:color="auto"/>
      </w:divBdr>
    </w:div>
    <w:div w:id="2068408034">
      <w:bodyDiv w:val="1"/>
      <w:marLeft w:val="0"/>
      <w:marRight w:val="0"/>
      <w:marTop w:val="0"/>
      <w:marBottom w:val="0"/>
      <w:divBdr>
        <w:top w:val="none" w:sz="0" w:space="0" w:color="auto"/>
        <w:left w:val="none" w:sz="0" w:space="0" w:color="auto"/>
        <w:bottom w:val="none" w:sz="0" w:space="0" w:color="auto"/>
        <w:right w:val="none" w:sz="0" w:space="0" w:color="auto"/>
      </w:divBdr>
    </w:div>
    <w:div w:id="2070152325">
      <w:bodyDiv w:val="1"/>
      <w:marLeft w:val="0"/>
      <w:marRight w:val="0"/>
      <w:marTop w:val="0"/>
      <w:marBottom w:val="0"/>
      <w:divBdr>
        <w:top w:val="none" w:sz="0" w:space="0" w:color="auto"/>
        <w:left w:val="none" w:sz="0" w:space="0" w:color="auto"/>
        <w:bottom w:val="none" w:sz="0" w:space="0" w:color="auto"/>
        <w:right w:val="none" w:sz="0" w:space="0" w:color="auto"/>
      </w:divBdr>
    </w:div>
    <w:div w:id="2070152398">
      <w:bodyDiv w:val="1"/>
      <w:marLeft w:val="0"/>
      <w:marRight w:val="0"/>
      <w:marTop w:val="0"/>
      <w:marBottom w:val="0"/>
      <w:divBdr>
        <w:top w:val="none" w:sz="0" w:space="0" w:color="auto"/>
        <w:left w:val="none" w:sz="0" w:space="0" w:color="auto"/>
        <w:bottom w:val="none" w:sz="0" w:space="0" w:color="auto"/>
        <w:right w:val="none" w:sz="0" w:space="0" w:color="auto"/>
      </w:divBdr>
    </w:div>
    <w:div w:id="2081323629">
      <w:bodyDiv w:val="1"/>
      <w:marLeft w:val="0"/>
      <w:marRight w:val="0"/>
      <w:marTop w:val="0"/>
      <w:marBottom w:val="0"/>
      <w:divBdr>
        <w:top w:val="none" w:sz="0" w:space="0" w:color="auto"/>
        <w:left w:val="none" w:sz="0" w:space="0" w:color="auto"/>
        <w:bottom w:val="none" w:sz="0" w:space="0" w:color="auto"/>
        <w:right w:val="none" w:sz="0" w:space="0" w:color="auto"/>
      </w:divBdr>
    </w:div>
    <w:div w:id="2084984517">
      <w:bodyDiv w:val="1"/>
      <w:marLeft w:val="0"/>
      <w:marRight w:val="0"/>
      <w:marTop w:val="0"/>
      <w:marBottom w:val="0"/>
      <w:divBdr>
        <w:top w:val="none" w:sz="0" w:space="0" w:color="auto"/>
        <w:left w:val="none" w:sz="0" w:space="0" w:color="auto"/>
        <w:bottom w:val="none" w:sz="0" w:space="0" w:color="auto"/>
        <w:right w:val="none" w:sz="0" w:space="0" w:color="auto"/>
      </w:divBdr>
    </w:div>
    <w:div w:id="2088920793">
      <w:bodyDiv w:val="1"/>
      <w:marLeft w:val="0"/>
      <w:marRight w:val="0"/>
      <w:marTop w:val="0"/>
      <w:marBottom w:val="0"/>
      <w:divBdr>
        <w:top w:val="none" w:sz="0" w:space="0" w:color="auto"/>
        <w:left w:val="none" w:sz="0" w:space="0" w:color="auto"/>
        <w:bottom w:val="none" w:sz="0" w:space="0" w:color="auto"/>
        <w:right w:val="none" w:sz="0" w:space="0" w:color="auto"/>
      </w:divBdr>
    </w:div>
    <w:div w:id="2097482774">
      <w:bodyDiv w:val="1"/>
      <w:marLeft w:val="0"/>
      <w:marRight w:val="0"/>
      <w:marTop w:val="0"/>
      <w:marBottom w:val="0"/>
      <w:divBdr>
        <w:top w:val="none" w:sz="0" w:space="0" w:color="auto"/>
        <w:left w:val="none" w:sz="0" w:space="0" w:color="auto"/>
        <w:bottom w:val="none" w:sz="0" w:space="0" w:color="auto"/>
        <w:right w:val="none" w:sz="0" w:space="0" w:color="auto"/>
      </w:divBdr>
    </w:div>
    <w:div w:id="2117629325">
      <w:bodyDiv w:val="1"/>
      <w:marLeft w:val="0"/>
      <w:marRight w:val="0"/>
      <w:marTop w:val="0"/>
      <w:marBottom w:val="0"/>
      <w:divBdr>
        <w:top w:val="none" w:sz="0" w:space="0" w:color="auto"/>
        <w:left w:val="none" w:sz="0" w:space="0" w:color="auto"/>
        <w:bottom w:val="none" w:sz="0" w:space="0" w:color="auto"/>
        <w:right w:val="none" w:sz="0" w:space="0" w:color="auto"/>
      </w:divBdr>
    </w:div>
    <w:div w:id="2118718381">
      <w:bodyDiv w:val="1"/>
      <w:marLeft w:val="0"/>
      <w:marRight w:val="0"/>
      <w:marTop w:val="0"/>
      <w:marBottom w:val="0"/>
      <w:divBdr>
        <w:top w:val="none" w:sz="0" w:space="0" w:color="auto"/>
        <w:left w:val="none" w:sz="0" w:space="0" w:color="auto"/>
        <w:bottom w:val="none" w:sz="0" w:space="0" w:color="auto"/>
        <w:right w:val="none" w:sz="0" w:space="0" w:color="auto"/>
      </w:divBdr>
    </w:div>
    <w:div w:id="2118985594">
      <w:bodyDiv w:val="1"/>
      <w:marLeft w:val="0"/>
      <w:marRight w:val="0"/>
      <w:marTop w:val="0"/>
      <w:marBottom w:val="0"/>
      <w:divBdr>
        <w:top w:val="none" w:sz="0" w:space="0" w:color="auto"/>
        <w:left w:val="none" w:sz="0" w:space="0" w:color="auto"/>
        <w:bottom w:val="none" w:sz="0" w:space="0" w:color="auto"/>
        <w:right w:val="none" w:sz="0" w:space="0" w:color="auto"/>
      </w:divBdr>
    </w:div>
    <w:div w:id="2120026713">
      <w:bodyDiv w:val="1"/>
      <w:marLeft w:val="0"/>
      <w:marRight w:val="0"/>
      <w:marTop w:val="0"/>
      <w:marBottom w:val="0"/>
      <w:divBdr>
        <w:top w:val="none" w:sz="0" w:space="0" w:color="auto"/>
        <w:left w:val="none" w:sz="0" w:space="0" w:color="auto"/>
        <w:bottom w:val="none" w:sz="0" w:space="0" w:color="auto"/>
        <w:right w:val="none" w:sz="0" w:space="0" w:color="auto"/>
      </w:divBdr>
    </w:div>
    <w:div w:id="2120100931">
      <w:bodyDiv w:val="1"/>
      <w:marLeft w:val="0"/>
      <w:marRight w:val="0"/>
      <w:marTop w:val="0"/>
      <w:marBottom w:val="0"/>
      <w:divBdr>
        <w:top w:val="none" w:sz="0" w:space="0" w:color="auto"/>
        <w:left w:val="none" w:sz="0" w:space="0" w:color="auto"/>
        <w:bottom w:val="none" w:sz="0" w:space="0" w:color="auto"/>
        <w:right w:val="none" w:sz="0" w:space="0" w:color="auto"/>
      </w:divBdr>
    </w:div>
    <w:div w:id="2121335561">
      <w:bodyDiv w:val="1"/>
      <w:marLeft w:val="0"/>
      <w:marRight w:val="0"/>
      <w:marTop w:val="0"/>
      <w:marBottom w:val="0"/>
      <w:divBdr>
        <w:top w:val="none" w:sz="0" w:space="0" w:color="auto"/>
        <w:left w:val="none" w:sz="0" w:space="0" w:color="auto"/>
        <w:bottom w:val="none" w:sz="0" w:space="0" w:color="auto"/>
        <w:right w:val="none" w:sz="0" w:space="0" w:color="auto"/>
      </w:divBdr>
    </w:div>
    <w:div w:id="2124495012">
      <w:bodyDiv w:val="1"/>
      <w:marLeft w:val="0"/>
      <w:marRight w:val="0"/>
      <w:marTop w:val="0"/>
      <w:marBottom w:val="0"/>
      <w:divBdr>
        <w:top w:val="none" w:sz="0" w:space="0" w:color="auto"/>
        <w:left w:val="none" w:sz="0" w:space="0" w:color="auto"/>
        <w:bottom w:val="none" w:sz="0" w:space="0" w:color="auto"/>
        <w:right w:val="none" w:sz="0" w:space="0" w:color="auto"/>
      </w:divBdr>
    </w:div>
    <w:div w:id="2135558951">
      <w:bodyDiv w:val="1"/>
      <w:marLeft w:val="0"/>
      <w:marRight w:val="0"/>
      <w:marTop w:val="0"/>
      <w:marBottom w:val="0"/>
      <w:divBdr>
        <w:top w:val="none" w:sz="0" w:space="0" w:color="auto"/>
        <w:left w:val="none" w:sz="0" w:space="0" w:color="auto"/>
        <w:bottom w:val="none" w:sz="0" w:space="0" w:color="auto"/>
        <w:right w:val="none" w:sz="0" w:space="0" w:color="auto"/>
      </w:divBdr>
    </w:div>
    <w:div w:id="2140342162">
      <w:bodyDiv w:val="1"/>
      <w:marLeft w:val="0"/>
      <w:marRight w:val="0"/>
      <w:marTop w:val="0"/>
      <w:marBottom w:val="0"/>
      <w:divBdr>
        <w:top w:val="none" w:sz="0" w:space="0" w:color="auto"/>
        <w:left w:val="none" w:sz="0" w:space="0" w:color="auto"/>
        <w:bottom w:val="none" w:sz="0" w:space="0" w:color="auto"/>
        <w:right w:val="none" w:sz="0" w:space="0" w:color="auto"/>
      </w:divBdr>
    </w:div>
    <w:div w:id="2142916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7.emf"/><Relationship Id="rId34" Type="http://schemas.openxmlformats.org/officeDocument/2006/relationships/image" Target="media/image20.emf"/><Relationship Id="rId42" Type="http://schemas.openxmlformats.org/officeDocument/2006/relationships/image" Target="media/image28.emf"/><Relationship Id="rId47" Type="http://schemas.openxmlformats.org/officeDocument/2006/relationships/image" Target="media/image33.emf"/><Relationship Id="rId50" Type="http://schemas.openxmlformats.org/officeDocument/2006/relationships/image" Target="media/image36.emf"/><Relationship Id="rId55" Type="http://schemas.openxmlformats.org/officeDocument/2006/relationships/image" Target="media/image41.png"/><Relationship Id="rId63" Type="http://schemas.openxmlformats.org/officeDocument/2006/relationships/package" Target="embeddings/Microsoft_Excel_Worksheet2.xlsx"/><Relationship Id="rId68" Type="http://schemas.openxmlformats.org/officeDocument/2006/relationships/image" Target="media/image48.emf"/><Relationship Id="rId76" Type="http://schemas.openxmlformats.org/officeDocument/2006/relationships/image" Target="media/image52.emf"/><Relationship Id="rId84" Type="http://schemas.openxmlformats.org/officeDocument/2006/relationships/image" Target="media/image56.emf"/><Relationship Id="rId89" Type="http://schemas.openxmlformats.org/officeDocument/2006/relationships/package" Target="embeddings/Microsoft_Excel_Worksheet11.xlsx"/><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package" Target="embeddings/Microsoft_Excel_Worksheet3.xlsx"/><Relationship Id="rId9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image" Target="media/image1.jpg"/><Relationship Id="rId24" Type="http://schemas.openxmlformats.org/officeDocument/2006/relationships/image" Target="media/image10.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emf"/><Relationship Id="rId53" Type="http://schemas.openxmlformats.org/officeDocument/2006/relationships/image" Target="media/image39.png"/><Relationship Id="rId58" Type="http://schemas.openxmlformats.org/officeDocument/2006/relationships/image" Target="media/image43.emf"/><Relationship Id="rId66" Type="http://schemas.openxmlformats.org/officeDocument/2006/relationships/image" Target="media/image47.emf"/><Relationship Id="rId74" Type="http://schemas.openxmlformats.org/officeDocument/2006/relationships/image" Target="media/image51.emf"/><Relationship Id="rId79" Type="http://schemas.openxmlformats.org/officeDocument/2006/relationships/package" Target="embeddings/Microsoft_Excel_Worksheet7.xlsx"/><Relationship Id="rId87" Type="http://schemas.openxmlformats.org/officeDocument/2006/relationships/oleObject" Target="embeddings/oleObject3.bin"/><Relationship Id="rId5" Type="http://schemas.openxmlformats.org/officeDocument/2006/relationships/numbering" Target="numbering.xml"/><Relationship Id="rId61" Type="http://schemas.openxmlformats.org/officeDocument/2006/relationships/package" Target="embeddings/Microsoft_Excel_Worksheet.xlsx"/><Relationship Id="rId82" Type="http://schemas.openxmlformats.org/officeDocument/2006/relationships/image" Target="media/image55.emf"/><Relationship Id="rId90" Type="http://schemas.openxmlformats.org/officeDocument/2006/relationships/image" Target="media/image59.emf"/><Relationship Id="rId95" Type="http://schemas.openxmlformats.org/officeDocument/2006/relationships/fontTable" Target="fontTable.xml"/><Relationship Id="rId19" Type="http://schemas.openxmlformats.org/officeDocument/2006/relationships/image" Target="media/image5.png"/><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emf"/><Relationship Id="rId56" Type="http://schemas.openxmlformats.org/officeDocument/2006/relationships/image" Target="media/image42.emf"/><Relationship Id="rId64" Type="http://schemas.openxmlformats.org/officeDocument/2006/relationships/image" Target="media/image46.emf"/><Relationship Id="rId69" Type="http://schemas.openxmlformats.org/officeDocument/2006/relationships/oleObject" Target="embeddings/Microsoft_Word_97_-_2003_Document.doc"/><Relationship Id="rId77" Type="http://schemas.openxmlformats.org/officeDocument/2006/relationships/package" Target="embeddings/Microsoft_Excel_Worksheet6.xlsx"/><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0.emf"/><Relationship Id="rId80" Type="http://schemas.openxmlformats.org/officeDocument/2006/relationships/image" Target="media/image54.emf"/><Relationship Id="rId85" Type="http://schemas.openxmlformats.org/officeDocument/2006/relationships/package" Target="embeddings/Microsoft_Excel_Worksheet10.xlsx"/><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package" Target="embeddings/Microsoft_Excel_Binary_Worksheet1.xlsb"/><Relationship Id="rId67" Type="http://schemas.openxmlformats.org/officeDocument/2006/relationships/oleObject" Target="embeddings/oleObject2.bin"/><Relationship Id="rId20" Type="http://schemas.openxmlformats.org/officeDocument/2006/relationships/image" Target="media/image6.emf"/><Relationship Id="rId41" Type="http://schemas.openxmlformats.org/officeDocument/2006/relationships/image" Target="media/image27.emf"/><Relationship Id="rId54" Type="http://schemas.openxmlformats.org/officeDocument/2006/relationships/image" Target="media/image40.png"/><Relationship Id="rId62" Type="http://schemas.openxmlformats.org/officeDocument/2006/relationships/image" Target="media/image45.emf"/><Relationship Id="rId70" Type="http://schemas.openxmlformats.org/officeDocument/2006/relationships/image" Target="media/image49.emf"/><Relationship Id="rId75" Type="http://schemas.openxmlformats.org/officeDocument/2006/relationships/package" Target="embeddings/Microsoft_Excel_Worksheet5.xlsx"/><Relationship Id="rId83" Type="http://schemas.openxmlformats.org/officeDocument/2006/relationships/package" Target="embeddings/Microsoft_Excel_Worksheet9.xlsx"/><Relationship Id="rId88" Type="http://schemas.openxmlformats.org/officeDocument/2006/relationships/image" Target="media/image58.emf"/><Relationship Id="rId91" Type="http://schemas.openxmlformats.org/officeDocument/2006/relationships/package" Target="embeddings/Microsoft_Excel_Worksheet12.xlsx"/><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4.emf"/><Relationship Id="rId36" Type="http://schemas.openxmlformats.org/officeDocument/2006/relationships/image" Target="media/image22.emf"/><Relationship Id="rId49" Type="http://schemas.openxmlformats.org/officeDocument/2006/relationships/image" Target="media/image35.emf"/><Relationship Id="rId57" Type="http://schemas.openxmlformats.org/officeDocument/2006/relationships/package" Target="embeddings/Microsoft_Excel_Binary_Worksheet.xlsb"/><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emf"/><Relationship Id="rId52" Type="http://schemas.openxmlformats.org/officeDocument/2006/relationships/image" Target="media/image38.png"/><Relationship Id="rId60" Type="http://schemas.openxmlformats.org/officeDocument/2006/relationships/image" Target="media/image44.emf"/><Relationship Id="rId65" Type="http://schemas.openxmlformats.org/officeDocument/2006/relationships/oleObject" Target="embeddings/oleObject1.bin"/><Relationship Id="rId73" Type="http://schemas.openxmlformats.org/officeDocument/2006/relationships/package" Target="embeddings/Microsoft_Excel_Worksheet4.xlsx"/><Relationship Id="rId78" Type="http://schemas.openxmlformats.org/officeDocument/2006/relationships/image" Target="media/image53.emf"/><Relationship Id="rId81" Type="http://schemas.openxmlformats.org/officeDocument/2006/relationships/package" Target="embeddings/Microsoft_Excel_Worksheet8.xlsx"/><Relationship Id="rId86" Type="http://schemas.openxmlformats.org/officeDocument/2006/relationships/image" Target="media/image57.emf"/><Relationship Id="rId9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5.emf"/></Relationships>
</file>

<file path=word/_rels/footer1.xml.rels><?xml version="1.0" encoding="UTF-8" standalone="yes"?>
<Relationships xmlns="http://schemas.openxmlformats.org/package/2006/relationships"><Relationship Id="rId1" Type="http://schemas.openxmlformats.org/officeDocument/2006/relationships/image" Target="media/image61.jpeg"/></Relationships>
</file>

<file path=word/_rels/header1.xml.rels><?xml version="1.0" encoding="UTF-8" standalone="yes"?>
<Relationships xmlns="http://schemas.openxmlformats.org/package/2006/relationships"><Relationship Id="rId1" Type="http://schemas.openxmlformats.org/officeDocument/2006/relationships/image" Target="media/image6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6E0AABB054A6D46B89DE2DDF9962640" ma:contentTypeVersion="9" ma:contentTypeDescription="Create a new document." ma:contentTypeScope="" ma:versionID="95aad7f681e6bdbc757cb90738e0b92a">
  <xsd:schema xmlns:xsd="http://www.w3.org/2001/XMLSchema" xmlns:xs="http://www.w3.org/2001/XMLSchema" xmlns:p="http://schemas.microsoft.com/office/2006/metadata/properties" xmlns:ns2="4b18494e-9956-48b0-8fb0-c3dd402eb959" xmlns:ns3="3d9a8603-b1f2-4666-b4ce-5ad2fe333303" targetNamespace="http://schemas.microsoft.com/office/2006/metadata/properties" ma:root="true" ma:fieldsID="60a1e55e0a14b9842a4d3afaf6f04c22" ns2:_="" ns3:_="">
    <xsd:import namespace="4b18494e-9956-48b0-8fb0-c3dd402eb959"/>
    <xsd:import namespace="3d9a8603-b1f2-4666-b4ce-5ad2fe333303"/>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18494e-9956-48b0-8fb0-c3dd402eb9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9a8603-b1f2-4666-b4ce-5ad2fe333303"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E42021-F782-45E9-B113-EA7F0BE613D9}"/>
</file>

<file path=customXml/itemProps2.xml><?xml version="1.0" encoding="utf-8"?>
<ds:datastoreItem xmlns:ds="http://schemas.openxmlformats.org/officeDocument/2006/customXml" ds:itemID="{78BD3192-4F95-4FAE-8D20-B71BF8DE65D8}">
  <ds:schemaRefs>
    <ds:schemaRef ds:uri="http://schemas.microsoft.com/sharepoint/v3/contenttype/forms"/>
  </ds:schemaRefs>
</ds:datastoreItem>
</file>

<file path=customXml/itemProps3.xml><?xml version="1.0" encoding="utf-8"?>
<ds:datastoreItem xmlns:ds="http://schemas.openxmlformats.org/officeDocument/2006/customXml" ds:itemID="{35186CA5-CA29-43AC-94C7-1BFD2009C16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DB8F765-53D5-4A71-A2CE-69CFE6A10F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1569</TotalTime>
  <Pages>52</Pages>
  <Words>7710</Words>
  <Characters>43947</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51554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Chong Chee Lon</dc:creator>
  <cp:lastModifiedBy>Manojkumar Manickam</cp:lastModifiedBy>
  <cp:revision>435</cp:revision>
  <dcterms:created xsi:type="dcterms:W3CDTF">2023-06-22T08:09:00Z</dcterms:created>
  <dcterms:modified xsi:type="dcterms:W3CDTF">2023-07-26T09:02:00Z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LPManualFileClassification">
    <vt:lpwstr>{E02E1970-C4DE-4C6F-97FD-D5190A25080F}</vt:lpwstr>
  </property>
  <property fmtid="{D5CDD505-2E9C-101B-9397-08002B2CF9AE}" pid="3" name="DLPManualFileClassificationLastModifiedBy">
    <vt:lpwstr>PORTALDOM\452730</vt:lpwstr>
  </property>
  <property fmtid="{D5CDD505-2E9C-101B-9397-08002B2CF9AE}" pid="4" name="DLPManualFileClassificationLastModificationDate">
    <vt:lpwstr>1659941356</vt:lpwstr>
  </property>
  <property fmtid="{D5CDD505-2E9C-101B-9397-08002B2CF9AE}" pid="5" name="DLPManualFileClassificationVersion">
    <vt:lpwstr>11.4.0.45</vt:lpwstr>
  </property>
  <property fmtid="{D5CDD505-2E9C-101B-9397-08002B2CF9AE}" pid="6" name="ContentTypeId">
    <vt:lpwstr>0x010100E6E0AABB054A6D46B89DE2DDF9962640</vt:lpwstr>
  </property>
</Properties>
</file>